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062CB" w14:textId="660EEF9A" w:rsidR="0063585C" w:rsidRPr="004851C7" w:rsidRDefault="00760739" w:rsidP="00D429F2">
      <w:pPr>
        <w:pStyle w:val="Cmlaplog"/>
      </w:pPr>
      <w:r w:rsidRPr="004851C7">
        <w:rPr>
          <w:noProof/>
          <w:lang w:eastAsia="hu-HU"/>
        </w:rPr>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331FB508" w:rsidR="004851C7" w:rsidRDefault="004F0A1B" w:rsidP="00D429F2">
      <w:pPr>
        <w:pStyle w:val="Cmlapkarstanszk"/>
      </w:pPr>
      <w:fldSimple w:instr=" DOCPROPERTY  Company  \* MERGEFORMAT ">
        <w:r w:rsidR="00A87F7E">
          <w:t>Automatizálási és Alkalmazott Informatikai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3AEC1C82" w:rsidR="0063585C" w:rsidRPr="00B50CAA" w:rsidRDefault="006459E0" w:rsidP="00171054">
      <w:pPr>
        <w:pStyle w:val="Cmlapszerz"/>
      </w:pPr>
      <w:r>
        <w:t>Nagy Viktor</w:t>
      </w:r>
    </w:p>
    <w:p w14:paraId="5532B58E" w14:textId="0E5CB681" w:rsidR="0063585C" w:rsidRPr="006459E0" w:rsidRDefault="006459E0" w:rsidP="006459E0">
      <w:pPr>
        <w:pStyle w:val="Alcm"/>
        <w:rPr>
          <w:b/>
          <w:bCs/>
          <w:caps/>
          <w:noProof w:val="0"/>
          <w:kern w:val="28"/>
          <w:sz w:val="52"/>
          <w:szCs w:val="32"/>
        </w:rPr>
      </w:pPr>
      <w:r w:rsidRPr="006459E0">
        <w:rPr>
          <w:b/>
          <w:bCs/>
          <w:caps/>
          <w:noProof w:val="0"/>
          <w:kern w:val="28"/>
          <w:sz w:val="52"/>
          <w:szCs w:val="32"/>
        </w:rPr>
        <w:t>Kártyajáték megvalósítása</w:t>
      </w:r>
      <w:r>
        <w:rPr>
          <w:b/>
          <w:bCs/>
          <w:caps/>
          <w:noProof w:val="0"/>
          <w:kern w:val="28"/>
          <w:sz w:val="52"/>
          <w:szCs w:val="32"/>
        </w:rPr>
        <w:t xml:space="preserve">                     </w:t>
      </w:r>
      <w:r w:rsidRPr="006459E0">
        <w:t>ASP.NET Core és Angular platformon</w:t>
      </w:r>
    </w:p>
    <w:p w14:paraId="156BF04A" w14:textId="49A34DD4" w:rsidR="0063585C" w:rsidRPr="00D429F2" w:rsidRDefault="00646A41" w:rsidP="009C1C93">
      <w:pPr>
        <w:pStyle w:val="Alcm"/>
      </w:pPr>
      <w:r>
        <mc:AlternateContent>
          <mc:Choice Requires="wps">
            <w:drawing>
              <wp:anchor distT="0" distB="0" distL="114300" distR="114300" simplePos="0" relativeHeight="251657728" behindDoc="0" locked="0" layoutInCell="1" allowOverlap="1" wp14:anchorId="0EC08384" wp14:editId="3AF7A5E0">
                <wp:simplePos x="0" y="0"/>
                <wp:positionH relativeFrom="page">
                  <wp:posOffset>2602865</wp:posOffset>
                </wp:positionH>
                <wp:positionV relativeFrom="paragraph">
                  <wp:posOffset>362585</wp:posOffset>
                </wp:positionV>
                <wp:extent cx="2879725" cy="1028700"/>
                <wp:effectExtent l="0" t="0" r="0" b="0"/>
                <wp:wrapNone/>
                <wp:docPr id="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685B009A" w:rsidR="0063585C" w:rsidRDefault="004F0A1B" w:rsidP="00171054">
                            <w:pPr>
                              <w:pStyle w:val="Cmlapszerz"/>
                            </w:pPr>
                            <w:fldSimple w:instr=" DOCPROPERTY &quot;Manager&quot;  \* MERGEFORMAT ">
                              <w:r w:rsidR="006A1B7F">
                                <w:t xml:space="preserve">Dr. </w:t>
                              </w:r>
                              <w:r w:rsidR="006459E0">
                                <w:t>Kővári Bence András</w:t>
                              </w:r>
                            </w:fldSimple>
                          </w:p>
                          <w:p w14:paraId="4EC91467" w14:textId="10D0BB88"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A572E1">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C08384"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685B009A" w:rsidR="0063585C" w:rsidRDefault="004F0A1B" w:rsidP="00171054">
                      <w:pPr>
                        <w:pStyle w:val="Cmlapszerz"/>
                      </w:pPr>
                      <w:fldSimple w:instr=" DOCPROPERTY &quot;Manager&quot;  \* MERGEFORMAT ">
                        <w:r w:rsidR="006A1B7F">
                          <w:t xml:space="preserve">Dr. </w:t>
                        </w:r>
                        <w:r w:rsidR="006459E0">
                          <w:t>Kővári Bence András</w:t>
                        </w:r>
                      </w:fldSimple>
                    </w:p>
                    <w:p w14:paraId="4EC91467" w14:textId="10D0BB88"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A572E1">
                        <w:rPr>
                          <w:noProof/>
                        </w:rPr>
                        <w:t>2021</w:t>
                      </w:r>
                      <w:r>
                        <w:fldChar w:fldCharType="end"/>
                      </w:r>
                    </w:p>
                  </w:txbxContent>
                </v:textbox>
                <w10:wrap anchorx="page"/>
              </v:shape>
            </w:pict>
          </mc:Fallback>
        </mc:AlternateContent>
      </w:r>
    </w:p>
    <w:p w14:paraId="1082B4E2" w14:textId="422F704B" w:rsidR="005005E5" w:rsidRDefault="0063585C" w:rsidP="005005E5">
      <w:pPr>
        <w:pStyle w:val="Fejezetcmtartalomjegyzknlkl"/>
      </w:pPr>
      <w:r w:rsidRPr="00B50CAA">
        <w:lastRenderedPageBreak/>
        <w:t>Tartalomjegyzék</w:t>
      </w:r>
    </w:p>
    <w:sdt>
      <w:sdtPr>
        <w:rPr>
          <w:rFonts w:ascii="Times New Roman" w:hAnsi="Times New Roman"/>
          <w:b w:val="0"/>
          <w:bCs w:val="0"/>
          <w:color w:val="auto"/>
          <w:sz w:val="24"/>
          <w:szCs w:val="24"/>
          <w:lang w:eastAsia="en-US"/>
        </w:rPr>
        <w:id w:val="-296376692"/>
        <w:docPartObj>
          <w:docPartGallery w:val="Table of Contents"/>
          <w:docPartUnique/>
        </w:docPartObj>
      </w:sdtPr>
      <w:sdtEndPr/>
      <w:sdtContent>
        <w:p w14:paraId="0161F1FC" w14:textId="50DE7FDE" w:rsidR="005005E5" w:rsidRDefault="005005E5">
          <w:pPr>
            <w:pStyle w:val="Tartalomjegyzkcmsora"/>
          </w:pPr>
        </w:p>
        <w:p w14:paraId="1A085A60" w14:textId="6F458C55" w:rsidR="00B331B8" w:rsidRDefault="005005E5">
          <w:pPr>
            <w:pStyle w:val="TJ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89825956" w:history="1">
            <w:r w:rsidR="00B331B8" w:rsidRPr="002C136B">
              <w:rPr>
                <w:rStyle w:val="Hiperhivatkozs"/>
                <w:noProof/>
              </w:rPr>
              <w:t>Összefoglaló</w:t>
            </w:r>
            <w:r w:rsidR="00B331B8">
              <w:rPr>
                <w:noProof/>
                <w:webHidden/>
              </w:rPr>
              <w:tab/>
            </w:r>
            <w:r w:rsidR="00B331B8">
              <w:rPr>
                <w:noProof/>
                <w:webHidden/>
              </w:rPr>
              <w:fldChar w:fldCharType="begin"/>
            </w:r>
            <w:r w:rsidR="00B331B8">
              <w:rPr>
                <w:noProof/>
                <w:webHidden/>
              </w:rPr>
              <w:instrText xml:space="preserve"> PAGEREF _Toc89825956 \h </w:instrText>
            </w:r>
            <w:r w:rsidR="00B331B8">
              <w:rPr>
                <w:noProof/>
                <w:webHidden/>
              </w:rPr>
            </w:r>
            <w:r w:rsidR="00B331B8">
              <w:rPr>
                <w:noProof/>
                <w:webHidden/>
              </w:rPr>
              <w:fldChar w:fldCharType="separate"/>
            </w:r>
            <w:r w:rsidR="00B331B8">
              <w:rPr>
                <w:noProof/>
                <w:webHidden/>
              </w:rPr>
              <w:t>1</w:t>
            </w:r>
            <w:r w:rsidR="00B331B8">
              <w:rPr>
                <w:noProof/>
                <w:webHidden/>
              </w:rPr>
              <w:fldChar w:fldCharType="end"/>
            </w:r>
          </w:hyperlink>
        </w:p>
        <w:p w14:paraId="4D7FDD68" w14:textId="053826F9" w:rsidR="00B331B8" w:rsidRDefault="00367FEC">
          <w:pPr>
            <w:pStyle w:val="TJ1"/>
            <w:rPr>
              <w:rFonts w:asciiTheme="minorHAnsi" w:eastAsiaTheme="minorEastAsia" w:hAnsiTheme="minorHAnsi" w:cstheme="minorBidi"/>
              <w:b w:val="0"/>
              <w:noProof/>
              <w:sz w:val="22"/>
              <w:szCs w:val="22"/>
              <w:lang w:eastAsia="hu-HU"/>
            </w:rPr>
          </w:pPr>
          <w:hyperlink w:anchor="_Toc89825957" w:history="1">
            <w:r w:rsidR="00B331B8" w:rsidRPr="002C136B">
              <w:rPr>
                <w:rStyle w:val="Hiperhivatkozs"/>
                <w:noProof/>
              </w:rPr>
              <w:t>Abstract</w:t>
            </w:r>
            <w:r w:rsidR="00B331B8">
              <w:rPr>
                <w:noProof/>
                <w:webHidden/>
              </w:rPr>
              <w:tab/>
            </w:r>
            <w:r w:rsidR="00B331B8">
              <w:rPr>
                <w:noProof/>
                <w:webHidden/>
              </w:rPr>
              <w:fldChar w:fldCharType="begin"/>
            </w:r>
            <w:r w:rsidR="00B331B8">
              <w:rPr>
                <w:noProof/>
                <w:webHidden/>
              </w:rPr>
              <w:instrText xml:space="preserve"> PAGEREF _Toc89825957 \h </w:instrText>
            </w:r>
            <w:r w:rsidR="00B331B8">
              <w:rPr>
                <w:noProof/>
                <w:webHidden/>
              </w:rPr>
            </w:r>
            <w:r w:rsidR="00B331B8">
              <w:rPr>
                <w:noProof/>
                <w:webHidden/>
              </w:rPr>
              <w:fldChar w:fldCharType="separate"/>
            </w:r>
            <w:r w:rsidR="00B331B8">
              <w:rPr>
                <w:noProof/>
                <w:webHidden/>
              </w:rPr>
              <w:t>2</w:t>
            </w:r>
            <w:r w:rsidR="00B331B8">
              <w:rPr>
                <w:noProof/>
                <w:webHidden/>
              </w:rPr>
              <w:fldChar w:fldCharType="end"/>
            </w:r>
          </w:hyperlink>
        </w:p>
        <w:p w14:paraId="3D5DB207" w14:textId="6F5B4572" w:rsidR="00B331B8" w:rsidRDefault="00367FEC">
          <w:pPr>
            <w:pStyle w:val="TJ1"/>
            <w:rPr>
              <w:rFonts w:asciiTheme="minorHAnsi" w:eastAsiaTheme="minorEastAsia" w:hAnsiTheme="minorHAnsi" w:cstheme="minorBidi"/>
              <w:b w:val="0"/>
              <w:noProof/>
              <w:sz w:val="22"/>
              <w:szCs w:val="22"/>
              <w:lang w:eastAsia="hu-HU"/>
            </w:rPr>
          </w:pPr>
          <w:hyperlink w:anchor="_Toc89825958" w:history="1">
            <w:r w:rsidR="00B331B8" w:rsidRPr="002C136B">
              <w:rPr>
                <w:rStyle w:val="Hiperhivatkozs"/>
                <w:noProof/>
              </w:rPr>
              <w:t>1 Bevezetés</w:t>
            </w:r>
            <w:r w:rsidR="00B331B8">
              <w:rPr>
                <w:noProof/>
                <w:webHidden/>
              </w:rPr>
              <w:tab/>
            </w:r>
            <w:r w:rsidR="00B331B8">
              <w:rPr>
                <w:noProof/>
                <w:webHidden/>
              </w:rPr>
              <w:fldChar w:fldCharType="begin"/>
            </w:r>
            <w:r w:rsidR="00B331B8">
              <w:rPr>
                <w:noProof/>
                <w:webHidden/>
              </w:rPr>
              <w:instrText xml:space="preserve"> PAGEREF _Toc89825958 \h </w:instrText>
            </w:r>
            <w:r w:rsidR="00B331B8">
              <w:rPr>
                <w:noProof/>
                <w:webHidden/>
              </w:rPr>
            </w:r>
            <w:r w:rsidR="00B331B8">
              <w:rPr>
                <w:noProof/>
                <w:webHidden/>
              </w:rPr>
              <w:fldChar w:fldCharType="separate"/>
            </w:r>
            <w:r w:rsidR="00B331B8">
              <w:rPr>
                <w:noProof/>
                <w:webHidden/>
              </w:rPr>
              <w:t>3</w:t>
            </w:r>
            <w:r w:rsidR="00B331B8">
              <w:rPr>
                <w:noProof/>
                <w:webHidden/>
              </w:rPr>
              <w:fldChar w:fldCharType="end"/>
            </w:r>
          </w:hyperlink>
        </w:p>
        <w:p w14:paraId="4E8388D0" w14:textId="0203CF57" w:rsidR="00B331B8" w:rsidRDefault="00367FEC">
          <w:pPr>
            <w:pStyle w:val="TJ2"/>
            <w:tabs>
              <w:tab w:val="right" w:leader="dot" w:pos="8494"/>
            </w:tabs>
            <w:rPr>
              <w:rFonts w:asciiTheme="minorHAnsi" w:eastAsiaTheme="minorEastAsia" w:hAnsiTheme="minorHAnsi" w:cstheme="minorBidi"/>
              <w:noProof/>
              <w:sz w:val="22"/>
              <w:szCs w:val="22"/>
              <w:lang w:eastAsia="hu-HU"/>
            </w:rPr>
          </w:pPr>
          <w:hyperlink w:anchor="_Toc89825959" w:history="1">
            <w:r w:rsidR="00B331B8" w:rsidRPr="002C136B">
              <w:rPr>
                <w:rStyle w:val="Hiperhivatkozs"/>
                <w:noProof/>
              </w:rPr>
              <w:t>1.1 Általános bevezető</w:t>
            </w:r>
            <w:r w:rsidR="00B331B8">
              <w:rPr>
                <w:noProof/>
                <w:webHidden/>
              </w:rPr>
              <w:tab/>
            </w:r>
            <w:r w:rsidR="00B331B8">
              <w:rPr>
                <w:noProof/>
                <w:webHidden/>
              </w:rPr>
              <w:fldChar w:fldCharType="begin"/>
            </w:r>
            <w:r w:rsidR="00B331B8">
              <w:rPr>
                <w:noProof/>
                <w:webHidden/>
              </w:rPr>
              <w:instrText xml:space="preserve"> PAGEREF _Toc89825959 \h </w:instrText>
            </w:r>
            <w:r w:rsidR="00B331B8">
              <w:rPr>
                <w:noProof/>
                <w:webHidden/>
              </w:rPr>
            </w:r>
            <w:r w:rsidR="00B331B8">
              <w:rPr>
                <w:noProof/>
                <w:webHidden/>
              </w:rPr>
              <w:fldChar w:fldCharType="separate"/>
            </w:r>
            <w:r w:rsidR="00B331B8">
              <w:rPr>
                <w:noProof/>
                <w:webHidden/>
              </w:rPr>
              <w:t>3</w:t>
            </w:r>
            <w:r w:rsidR="00B331B8">
              <w:rPr>
                <w:noProof/>
                <w:webHidden/>
              </w:rPr>
              <w:fldChar w:fldCharType="end"/>
            </w:r>
          </w:hyperlink>
        </w:p>
        <w:p w14:paraId="27247E56" w14:textId="1A9B2FF6" w:rsidR="00B331B8" w:rsidRDefault="00367FEC">
          <w:pPr>
            <w:pStyle w:val="TJ2"/>
            <w:tabs>
              <w:tab w:val="right" w:leader="dot" w:pos="8494"/>
            </w:tabs>
            <w:rPr>
              <w:rFonts w:asciiTheme="minorHAnsi" w:eastAsiaTheme="minorEastAsia" w:hAnsiTheme="minorHAnsi" w:cstheme="minorBidi"/>
              <w:noProof/>
              <w:sz w:val="22"/>
              <w:szCs w:val="22"/>
              <w:lang w:eastAsia="hu-HU"/>
            </w:rPr>
          </w:pPr>
          <w:hyperlink w:anchor="_Toc89825960" w:history="1">
            <w:r w:rsidR="00B331B8" w:rsidRPr="002C136B">
              <w:rPr>
                <w:rStyle w:val="Hiperhivatkozs"/>
                <w:noProof/>
              </w:rPr>
              <w:t>1.2 Internetes játékok, társasjátékok</w:t>
            </w:r>
            <w:r w:rsidR="00B331B8">
              <w:rPr>
                <w:noProof/>
                <w:webHidden/>
              </w:rPr>
              <w:tab/>
            </w:r>
            <w:r w:rsidR="00B331B8">
              <w:rPr>
                <w:noProof/>
                <w:webHidden/>
              </w:rPr>
              <w:fldChar w:fldCharType="begin"/>
            </w:r>
            <w:r w:rsidR="00B331B8">
              <w:rPr>
                <w:noProof/>
                <w:webHidden/>
              </w:rPr>
              <w:instrText xml:space="preserve"> PAGEREF _Toc89825960 \h </w:instrText>
            </w:r>
            <w:r w:rsidR="00B331B8">
              <w:rPr>
                <w:noProof/>
                <w:webHidden/>
              </w:rPr>
            </w:r>
            <w:r w:rsidR="00B331B8">
              <w:rPr>
                <w:noProof/>
                <w:webHidden/>
              </w:rPr>
              <w:fldChar w:fldCharType="separate"/>
            </w:r>
            <w:r w:rsidR="00B331B8">
              <w:rPr>
                <w:noProof/>
                <w:webHidden/>
              </w:rPr>
              <w:t>3</w:t>
            </w:r>
            <w:r w:rsidR="00B331B8">
              <w:rPr>
                <w:noProof/>
                <w:webHidden/>
              </w:rPr>
              <w:fldChar w:fldCharType="end"/>
            </w:r>
          </w:hyperlink>
        </w:p>
        <w:p w14:paraId="3E0F7CDD" w14:textId="730CC134" w:rsidR="00B331B8" w:rsidRDefault="00367FEC">
          <w:pPr>
            <w:pStyle w:val="TJ2"/>
            <w:tabs>
              <w:tab w:val="right" w:leader="dot" w:pos="8494"/>
            </w:tabs>
            <w:rPr>
              <w:rFonts w:asciiTheme="minorHAnsi" w:eastAsiaTheme="minorEastAsia" w:hAnsiTheme="minorHAnsi" w:cstheme="minorBidi"/>
              <w:noProof/>
              <w:sz w:val="22"/>
              <w:szCs w:val="22"/>
              <w:lang w:eastAsia="hu-HU"/>
            </w:rPr>
          </w:pPr>
          <w:hyperlink w:anchor="_Toc89825961" w:history="1">
            <w:r w:rsidR="00B331B8" w:rsidRPr="002C136B">
              <w:rPr>
                <w:rStyle w:val="Hiperhivatkozs"/>
                <w:noProof/>
              </w:rPr>
              <w:t>1.3 Közös munka</w:t>
            </w:r>
            <w:r w:rsidR="00B331B8">
              <w:rPr>
                <w:noProof/>
                <w:webHidden/>
              </w:rPr>
              <w:tab/>
            </w:r>
            <w:r w:rsidR="00B331B8">
              <w:rPr>
                <w:noProof/>
                <w:webHidden/>
              </w:rPr>
              <w:fldChar w:fldCharType="begin"/>
            </w:r>
            <w:r w:rsidR="00B331B8">
              <w:rPr>
                <w:noProof/>
                <w:webHidden/>
              </w:rPr>
              <w:instrText xml:space="preserve"> PAGEREF _Toc89825961 \h </w:instrText>
            </w:r>
            <w:r w:rsidR="00B331B8">
              <w:rPr>
                <w:noProof/>
                <w:webHidden/>
              </w:rPr>
            </w:r>
            <w:r w:rsidR="00B331B8">
              <w:rPr>
                <w:noProof/>
                <w:webHidden/>
              </w:rPr>
              <w:fldChar w:fldCharType="separate"/>
            </w:r>
            <w:r w:rsidR="00B331B8">
              <w:rPr>
                <w:noProof/>
                <w:webHidden/>
              </w:rPr>
              <w:t>4</w:t>
            </w:r>
            <w:r w:rsidR="00B331B8">
              <w:rPr>
                <w:noProof/>
                <w:webHidden/>
              </w:rPr>
              <w:fldChar w:fldCharType="end"/>
            </w:r>
          </w:hyperlink>
        </w:p>
        <w:p w14:paraId="7335F908" w14:textId="6BE2C3CD" w:rsidR="00B331B8" w:rsidRDefault="00367FEC">
          <w:pPr>
            <w:pStyle w:val="TJ2"/>
            <w:tabs>
              <w:tab w:val="right" w:leader="dot" w:pos="8494"/>
            </w:tabs>
            <w:rPr>
              <w:rFonts w:asciiTheme="minorHAnsi" w:eastAsiaTheme="minorEastAsia" w:hAnsiTheme="minorHAnsi" w:cstheme="minorBidi"/>
              <w:noProof/>
              <w:sz w:val="22"/>
              <w:szCs w:val="22"/>
              <w:lang w:eastAsia="hu-HU"/>
            </w:rPr>
          </w:pPr>
          <w:hyperlink w:anchor="_Toc89825962" w:history="1">
            <w:r w:rsidR="00B331B8" w:rsidRPr="002C136B">
              <w:rPr>
                <w:rStyle w:val="Hiperhivatkozs"/>
                <w:noProof/>
              </w:rPr>
              <w:t>1.4 Saját feladatrészek</w:t>
            </w:r>
            <w:r w:rsidR="00B331B8">
              <w:rPr>
                <w:noProof/>
                <w:webHidden/>
              </w:rPr>
              <w:tab/>
            </w:r>
            <w:r w:rsidR="00B331B8">
              <w:rPr>
                <w:noProof/>
                <w:webHidden/>
              </w:rPr>
              <w:fldChar w:fldCharType="begin"/>
            </w:r>
            <w:r w:rsidR="00B331B8">
              <w:rPr>
                <w:noProof/>
                <w:webHidden/>
              </w:rPr>
              <w:instrText xml:space="preserve"> PAGEREF _Toc89825962 \h </w:instrText>
            </w:r>
            <w:r w:rsidR="00B331B8">
              <w:rPr>
                <w:noProof/>
                <w:webHidden/>
              </w:rPr>
            </w:r>
            <w:r w:rsidR="00B331B8">
              <w:rPr>
                <w:noProof/>
                <w:webHidden/>
              </w:rPr>
              <w:fldChar w:fldCharType="separate"/>
            </w:r>
            <w:r w:rsidR="00B331B8">
              <w:rPr>
                <w:noProof/>
                <w:webHidden/>
              </w:rPr>
              <w:t>4</w:t>
            </w:r>
            <w:r w:rsidR="00B331B8">
              <w:rPr>
                <w:noProof/>
                <w:webHidden/>
              </w:rPr>
              <w:fldChar w:fldCharType="end"/>
            </w:r>
          </w:hyperlink>
        </w:p>
        <w:p w14:paraId="789FA46F" w14:textId="7A72F1F8" w:rsidR="00B331B8" w:rsidRDefault="00367FEC">
          <w:pPr>
            <w:pStyle w:val="TJ2"/>
            <w:tabs>
              <w:tab w:val="right" w:leader="dot" w:pos="8494"/>
            </w:tabs>
            <w:rPr>
              <w:rFonts w:asciiTheme="minorHAnsi" w:eastAsiaTheme="minorEastAsia" w:hAnsiTheme="minorHAnsi" w:cstheme="minorBidi"/>
              <w:noProof/>
              <w:sz w:val="22"/>
              <w:szCs w:val="22"/>
              <w:lang w:eastAsia="hu-HU"/>
            </w:rPr>
          </w:pPr>
          <w:hyperlink w:anchor="_Toc89825963" w:history="1">
            <w:r w:rsidR="00B331B8" w:rsidRPr="002C136B">
              <w:rPr>
                <w:rStyle w:val="Hiperhivatkozs"/>
                <w:noProof/>
              </w:rPr>
              <w:t>1.5 A dolgozat szerkezete</w:t>
            </w:r>
            <w:r w:rsidR="00B331B8">
              <w:rPr>
                <w:noProof/>
                <w:webHidden/>
              </w:rPr>
              <w:tab/>
            </w:r>
            <w:r w:rsidR="00B331B8">
              <w:rPr>
                <w:noProof/>
                <w:webHidden/>
              </w:rPr>
              <w:fldChar w:fldCharType="begin"/>
            </w:r>
            <w:r w:rsidR="00B331B8">
              <w:rPr>
                <w:noProof/>
                <w:webHidden/>
              </w:rPr>
              <w:instrText xml:space="preserve"> PAGEREF _Toc89825963 \h </w:instrText>
            </w:r>
            <w:r w:rsidR="00B331B8">
              <w:rPr>
                <w:noProof/>
                <w:webHidden/>
              </w:rPr>
            </w:r>
            <w:r w:rsidR="00B331B8">
              <w:rPr>
                <w:noProof/>
                <w:webHidden/>
              </w:rPr>
              <w:fldChar w:fldCharType="separate"/>
            </w:r>
            <w:r w:rsidR="00B331B8">
              <w:rPr>
                <w:noProof/>
                <w:webHidden/>
              </w:rPr>
              <w:t>5</w:t>
            </w:r>
            <w:r w:rsidR="00B331B8">
              <w:rPr>
                <w:noProof/>
                <w:webHidden/>
              </w:rPr>
              <w:fldChar w:fldCharType="end"/>
            </w:r>
          </w:hyperlink>
        </w:p>
        <w:p w14:paraId="1F743255" w14:textId="7D28F85A" w:rsidR="00B331B8" w:rsidRDefault="00367FEC">
          <w:pPr>
            <w:pStyle w:val="TJ1"/>
            <w:rPr>
              <w:rFonts w:asciiTheme="minorHAnsi" w:eastAsiaTheme="minorEastAsia" w:hAnsiTheme="minorHAnsi" w:cstheme="minorBidi"/>
              <w:b w:val="0"/>
              <w:noProof/>
              <w:sz w:val="22"/>
              <w:szCs w:val="22"/>
              <w:lang w:eastAsia="hu-HU"/>
            </w:rPr>
          </w:pPr>
          <w:hyperlink w:anchor="_Toc89825964" w:history="1">
            <w:r w:rsidR="00B331B8" w:rsidRPr="002C136B">
              <w:rPr>
                <w:rStyle w:val="Hiperhivatkozs"/>
                <w:noProof/>
              </w:rPr>
              <w:t>2 Tervezés, architektúra</w:t>
            </w:r>
            <w:r w:rsidR="00B331B8">
              <w:rPr>
                <w:noProof/>
                <w:webHidden/>
              </w:rPr>
              <w:tab/>
            </w:r>
            <w:r w:rsidR="00B331B8">
              <w:rPr>
                <w:noProof/>
                <w:webHidden/>
              </w:rPr>
              <w:fldChar w:fldCharType="begin"/>
            </w:r>
            <w:r w:rsidR="00B331B8">
              <w:rPr>
                <w:noProof/>
                <w:webHidden/>
              </w:rPr>
              <w:instrText xml:space="preserve"> PAGEREF _Toc89825964 \h </w:instrText>
            </w:r>
            <w:r w:rsidR="00B331B8">
              <w:rPr>
                <w:noProof/>
                <w:webHidden/>
              </w:rPr>
            </w:r>
            <w:r w:rsidR="00B331B8">
              <w:rPr>
                <w:noProof/>
                <w:webHidden/>
              </w:rPr>
              <w:fldChar w:fldCharType="separate"/>
            </w:r>
            <w:r w:rsidR="00B331B8">
              <w:rPr>
                <w:noProof/>
                <w:webHidden/>
              </w:rPr>
              <w:t>7</w:t>
            </w:r>
            <w:r w:rsidR="00B331B8">
              <w:rPr>
                <w:noProof/>
                <w:webHidden/>
              </w:rPr>
              <w:fldChar w:fldCharType="end"/>
            </w:r>
          </w:hyperlink>
        </w:p>
        <w:p w14:paraId="47BBB208" w14:textId="2583D4E8" w:rsidR="00B331B8" w:rsidRDefault="00367FEC">
          <w:pPr>
            <w:pStyle w:val="TJ2"/>
            <w:tabs>
              <w:tab w:val="right" w:leader="dot" w:pos="8494"/>
            </w:tabs>
            <w:rPr>
              <w:rFonts w:asciiTheme="minorHAnsi" w:eastAsiaTheme="minorEastAsia" w:hAnsiTheme="minorHAnsi" w:cstheme="minorBidi"/>
              <w:noProof/>
              <w:sz w:val="22"/>
              <w:szCs w:val="22"/>
              <w:lang w:eastAsia="hu-HU"/>
            </w:rPr>
          </w:pPr>
          <w:hyperlink w:anchor="_Toc89825965" w:history="1">
            <w:r w:rsidR="00B331B8" w:rsidRPr="002C136B">
              <w:rPr>
                <w:rStyle w:val="Hiperhivatkozs"/>
                <w:noProof/>
              </w:rPr>
              <w:t>2.1 Specifikáció</w:t>
            </w:r>
            <w:r w:rsidR="00B331B8">
              <w:rPr>
                <w:noProof/>
                <w:webHidden/>
              </w:rPr>
              <w:tab/>
            </w:r>
            <w:r w:rsidR="00B331B8">
              <w:rPr>
                <w:noProof/>
                <w:webHidden/>
              </w:rPr>
              <w:fldChar w:fldCharType="begin"/>
            </w:r>
            <w:r w:rsidR="00B331B8">
              <w:rPr>
                <w:noProof/>
                <w:webHidden/>
              </w:rPr>
              <w:instrText xml:space="preserve"> PAGEREF _Toc89825965 \h </w:instrText>
            </w:r>
            <w:r w:rsidR="00B331B8">
              <w:rPr>
                <w:noProof/>
                <w:webHidden/>
              </w:rPr>
            </w:r>
            <w:r w:rsidR="00B331B8">
              <w:rPr>
                <w:noProof/>
                <w:webHidden/>
              </w:rPr>
              <w:fldChar w:fldCharType="separate"/>
            </w:r>
            <w:r w:rsidR="00B331B8">
              <w:rPr>
                <w:noProof/>
                <w:webHidden/>
              </w:rPr>
              <w:t>7</w:t>
            </w:r>
            <w:r w:rsidR="00B331B8">
              <w:rPr>
                <w:noProof/>
                <w:webHidden/>
              </w:rPr>
              <w:fldChar w:fldCharType="end"/>
            </w:r>
          </w:hyperlink>
        </w:p>
        <w:p w14:paraId="06A9BDDE" w14:textId="2F68C90F" w:rsidR="00B331B8" w:rsidRDefault="00367FEC">
          <w:pPr>
            <w:pStyle w:val="TJ3"/>
            <w:tabs>
              <w:tab w:val="right" w:leader="dot" w:pos="8494"/>
            </w:tabs>
            <w:rPr>
              <w:rFonts w:asciiTheme="minorHAnsi" w:eastAsiaTheme="minorEastAsia" w:hAnsiTheme="minorHAnsi" w:cstheme="minorBidi"/>
              <w:noProof/>
              <w:sz w:val="22"/>
              <w:szCs w:val="22"/>
              <w:lang w:eastAsia="hu-HU"/>
            </w:rPr>
          </w:pPr>
          <w:hyperlink w:anchor="_Toc89825966" w:history="1">
            <w:r w:rsidR="00B331B8" w:rsidRPr="002C136B">
              <w:rPr>
                <w:rStyle w:val="Hiperhivatkozs"/>
                <w:noProof/>
              </w:rPr>
              <w:t>2.1.1 A menü rendszer</w:t>
            </w:r>
            <w:r w:rsidR="00B331B8">
              <w:rPr>
                <w:noProof/>
                <w:webHidden/>
              </w:rPr>
              <w:tab/>
            </w:r>
            <w:r w:rsidR="00B331B8">
              <w:rPr>
                <w:noProof/>
                <w:webHidden/>
              </w:rPr>
              <w:fldChar w:fldCharType="begin"/>
            </w:r>
            <w:r w:rsidR="00B331B8">
              <w:rPr>
                <w:noProof/>
                <w:webHidden/>
              </w:rPr>
              <w:instrText xml:space="preserve"> PAGEREF _Toc89825966 \h </w:instrText>
            </w:r>
            <w:r w:rsidR="00B331B8">
              <w:rPr>
                <w:noProof/>
                <w:webHidden/>
              </w:rPr>
            </w:r>
            <w:r w:rsidR="00B331B8">
              <w:rPr>
                <w:noProof/>
                <w:webHidden/>
              </w:rPr>
              <w:fldChar w:fldCharType="separate"/>
            </w:r>
            <w:r w:rsidR="00B331B8">
              <w:rPr>
                <w:noProof/>
                <w:webHidden/>
              </w:rPr>
              <w:t>7</w:t>
            </w:r>
            <w:r w:rsidR="00B331B8">
              <w:rPr>
                <w:noProof/>
                <w:webHidden/>
              </w:rPr>
              <w:fldChar w:fldCharType="end"/>
            </w:r>
          </w:hyperlink>
        </w:p>
        <w:p w14:paraId="38E5A2C6" w14:textId="1B223B8F" w:rsidR="00B331B8" w:rsidRDefault="00367FEC">
          <w:pPr>
            <w:pStyle w:val="TJ3"/>
            <w:tabs>
              <w:tab w:val="right" w:leader="dot" w:pos="8494"/>
            </w:tabs>
            <w:rPr>
              <w:rFonts w:asciiTheme="minorHAnsi" w:eastAsiaTheme="minorEastAsia" w:hAnsiTheme="minorHAnsi" w:cstheme="minorBidi"/>
              <w:noProof/>
              <w:sz w:val="22"/>
              <w:szCs w:val="22"/>
              <w:lang w:eastAsia="hu-HU"/>
            </w:rPr>
          </w:pPr>
          <w:hyperlink w:anchor="_Toc89825967" w:history="1">
            <w:r w:rsidR="00B331B8" w:rsidRPr="002C136B">
              <w:rPr>
                <w:rStyle w:val="Hiperhivatkozs"/>
                <w:noProof/>
              </w:rPr>
              <w:t>2.1.2 A játék rendszer</w:t>
            </w:r>
            <w:r w:rsidR="00B331B8">
              <w:rPr>
                <w:noProof/>
                <w:webHidden/>
              </w:rPr>
              <w:tab/>
            </w:r>
            <w:r w:rsidR="00B331B8">
              <w:rPr>
                <w:noProof/>
                <w:webHidden/>
              </w:rPr>
              <w:fldChar w:fldCharType="begin"/>
            </w:r>
            <w:r w:rsidR="00B331B8">
              <w:rPr>
                <w:noProof/>
                <w:webHidden/>
              </w:rPr>
              <w:instrText xml:space="preserve"> PAGEREF _Toc89825967 \h </w:instrText>
            </w:r>
            <w:r w:rsidR="00B331B8">
              <w:rPr>
                <w:noProof/>
                <w:webHidden/>
              </w:rPr>
            </w:r>
            <w:r w:rsidR="00B331B8">
              <w:rPr>
                <w:noProof/>
                <w:webHidden/>
              </w:rPr>
              <w:fldChar w:fldCharType="separate"/>
            </w:r>
            <w:r w:rsidR="00B331B8">
              <w:rPr>
                <w:noProof/>
                <w:webHidden/>
              </w:rPr>
              <w:t>8</w:t>
            </w:r>
            <w:r w:rsidR="00B331B8">
              <w:rPr>
                <w:noProof/>
                <w:webHidden/>
              </w:rPr>
              <w:fldChar w:fldCharType="end"/>
            </w:r>
          </w:hyperlink>
        </w:p>
        <w:p w14:paraId="5CA25773" w14:textId="41C644C7" w:rsidR="00B331B8" w:rsidRDefault="00367FEC">
          <w:pPr>
            <w:pStyle w:val="TJ2"/>
            <w:tabs>
              <w:tab w:val="right" w:leader="dot" w:pos="8494"/>
            </w:tabs>
            <w:rPr>
              <w:rFonts w:asciiTheme="minorHAnsi" w:eastAsiaTheme="minorEastAsia" w:hAnsiTheme="minorHAnsi" w:cstheme="minorBidi"/>
              <w:noProof/>
              <w:sz w:val="22"/>
              <w:szCs w:val="22"/>
              <w:lang w:eastAsia="hu-HU"/>
            </w:rPr>
          </w:pPr>
          <w:hyperlink w:anchor="_Toc89825968" w:history="1">
            <w:r w:rsidR="00B331B8" w:rsidRPr="002C136B">
              <w:rPr>
                <w:rStyle w:val="Hiperhivatkozs"/>
                <w:noProof/>
              </w:rPr>
              <w:t>2.2 A rendszer architektúrájának felépítése</w:t>
            </w:r>
            <w:r w:rsidR="00B331B8">
              <w:rPr>
                <w:noProof/>
                <w:webHidden/>
              </w:rPr>
              <w:tab/>
            </w:r>
            <w:r w:rsidR="00B331B8">
              <w:rPr>
                <w:noProof/>
                <w:webHidden/>
              </w:rPr>
              <w:fldChar w:fldCharType="begin"/>
            </w:r>
            <w:r w:rsidR="00B331B8">
              <w:rPr>
                <w:noProof/>
                <w:webHidden/>
              </w:rPr>
              <w:instrText xml:space="preserve"> PAGEREF _Toc89825968 \h </w:instrText>
            </w:r>
            <w:r w:rsidR="00B331B8">
              <w:rPr>
                <w:noProof/>
                <w:webHidden/>
              </w:rPr>
            </w:r>
            <w:r w:rsidR="00B331B8">
              <w:rPr>
                <w:noProof/>
                <w:webHidden/>
              </w:rPr>
              <w:fldChar w:fldCharType="separate"/>
            </w:r>
            <w:r w:rsidR="00B331B8">
              <w:rPr>
                <w:noProof/>
                <w:webHidden/>
              </w:rPr>
              <w:t>9</w:t>
            </w:r>
            <w:r w:rsidR="00B331B8">
              <w:rPr>
                <w:noProof/>
                <w:webHidden/>
              </w:rPr>
              <w:fldChar w:fldCharType="end"/>
            </w:r>
          </w:hyperlink>
        </w:p>
        <w:p w14:paraId="5B01C898" w14:textId="1B2B5711" w:rsidR="00B331B8" w:rsidRDefault="00367FEC">
          <w:pPr>
            <w:pStyle w:val="TJ3"/>
            <w:tabs>
              <w:tab w:val="right" w:leader="dot" w:pos="8494"/>
            </w:tabs>
            <w:rPr>
              <w:rFonts w:asciiTheme="minorHAnsi" w:eastAsiaTheme="minorEastAsia" w:hAnsiTheme="minorHAnsi" w:cstheme="minorBidi"/>
              <w:noProof/>
              <w:sz w:val="22"/>
              <w:szCs w:val="22"/>
              <w:lang w:eastAsia="hu-HU"/>
            </w:rPr>
          </w:pPr>
          <w:hyperlink w:anchor="_Toc89825969" w:history="1">
            <w:r w:rsidR="00B331B8" w:rsidRPr="002C136B">
              <w:rPr>
                <w:rStyle w:val="Hiperhivatkozs"/>
                <w:noProof/>
              </w:rPr>
              <w:t>2.2.1 Adatbázis, SQL és NoSQL összehasonlítás</w:t>
            </w:r>
            <w:r w:rsidR="00B331B8">
              <w:rPr>
                <w:noProof/>
                <w:webHidden/>
              </w:rPr>
              <w:tab/>
            </w:r>
            <w:r w:rsidR="00B331B8">
              <w:rPr>
                <w:noProof/>
                <w:webHidden/>
              </w:rPr>
              <w:fldChar w:fldCharType="begin"/>
            </w:r>
            <w:r w:rsidR="00B331B8">
              <w:rPr>
                <w:noProof/>
                <w:webHidden/>
              </w:rPr>
              <w:instrText xml:space="preserve"> PAGEREF _Toc89825969 \h </w:instrText>
            </w:r>
            <w:r w:rsidR="00B331B8">
              <w:rPr>
                <w:noProof/>
                <w:webHidden/>
              </w:rPr>
            </w:r>
            <w:r w:rsidR="00B331B8">
              <w:rPr>
                <w:noProof/>
                <w:webHidden/>
              </w:rPr>
              <w:fldChar w:fldCharType="separate"/>
            </w:r>
            <w:r w:rsidR="00B331B8">
              <w:rPr>
                <w:noProof/>
                <w:webHidden/>
              </w:rPr>
              <w:t>9</w:t>
            </w:r>
            <w:r w:rsidR="00B331B8">
              <w:rPr>
                <w:noProof/>
                <w:webHidden/>
              </w:rPr>
              <w:fldChar w:fldCharType="end"/>
            </w:r>
          </w:hyperlink>
        </w:p>
        <w:p w14:paraId="6E7945AF" w14:textId="3DF7B194" w:rsidR="00B331B8" w:rsidRDefault="00367FEC">
          <w:pPr>
            <w:pStyle w:val="TJ3"/>
            <w:tabs>
              <w:tab w:val="right" w:leader="dot" w:pos="8494"/>
            </w:tabs>
            <w:rPr>
              <w:rFonts w:asciiTheme="minorHAnsi" w:eastAsiaTheme="minorEastAsia" w:hAnsiTheme="minorHAnsi" w:cstheme="minorBidi"/>
              <w:noProof/>
              <w:sz w:val="22"/>
              <w:szCs w:val="22"/>
              <w:lang w:eastAsia="hu-HU"/>
            </w:rPr>
          </w:pPr>
          <w:hyperlink w:anchor="_Toc89825970" w:history="1">
            <w:r w:rsidR="00B331B8" w:rsidRPr="002C136B">
              <w:rPr>
                <w:rStyle w:val="Hiperhivatkozs"/>
                <w:noProof/>
              </w:rPr>
              <w:t>2.2.2 Architektúra</w:t>
            </w:r>
            <w:r w:rsidR="00B331B8">
              <w:rPr>
                <w:noProof/>
                <w:webHidden/>
              </w:rPr>
              <w:tab/>
            </w:r>
            <w:r w:rsidR="00B331B8">
              <w:rPr>
                <w:noProof/>
                <w:webHidden/>
              </w:rPr>
              <w:fldChar w:fldCharType="begin"/>
            </w:r>
            <w:r w:rsidR="00B331B8">
              <w:rPr>
                <w:noProof/>
                <w:webHidden/>
              </w:rPr>
              <w:instrText xml:space="preserve"> PAGEREF _Toc89825970 \h </w:instrText>
            </w:r>
            <w:r w:rsidR="00B331B8">
              <w:rPr>
                <w:noProof/>
                <w:webHidden/>
              </w:rPr>
            </w:r>
            <w:r w:rsidR="00B331B8">
              <w:rPr>
                <w:noProof/>
                <w:webHidden/>
              </w:rPr>
              <w:fldChar w:fldCharType="separate"/>
            </w:r>
            <w:r w:rsidR="00B331B8">
              <w:rPr>
                <w:noProof/>
                <w:webHidden/>
              </w:rPr>
              <w:t>11</w:t>
            </w:r>
            <w:r w:rsidR="00B331B8">
              <w:rPr>
                <w:noProof/>
                <w:webHidden/>
              </w:rPr>
              <w:fldChar w:fldCharType="end"/>
            </w:r>
          </w:hyperlink>
        </w:p>
        <w:p w14:paraId="3D733BF1" w14:textId="537722B5" w:rsidR="00B331B8" w:rsidRDefault="00367FEC">
          <w:pPr>
            <w:pStyle w:val="TJ3"/>
            <w:tabs>
              <w:tab w:val="right" w:leader="dot" w:pos="8494"/>
            </w:tabs>
            <w:rPr>
              <w:rFonts w:asciiTheme="minorHAnsi" w:eastAsiaTheme="minorEastAsia" w:hAnsiTheme="minorHAnsi" w:cstheme="minorBidi"/>
              <w:noProof/>
              <w:sz w:val="22"/>
              <w:szCs w:val="22"/>
              <w:lang w:eastAsia="hu-HU"/>
            </w:rPr>
          </w:pPr>
          <w:hyperlink w:anchor="_Toc89825971" w:history="1">
            <w:r w:rsidR="00B331B8" w:rsidRPr="002C136B">
              <w:rPr>
                <w:rStyle w:val="Hiperhivatkozs"/>
                <w:noProof/>
              </w:rPr>
              <w:t>2.2.3 Használati esetek</w:t>
            </w:r>
            <w:r w:rsidR="00B331B8">
              <w:rPr>
                <w:noProof/>
                <w:webHidden/>
              </w:rPr>
              <w:tab/>
            </w:r>
            <w:r w:rsidR="00B331B8">
              <w:rPr>
                <w:noProof/>
                <w:webHidden/>
              </w:rPr>
              <w:fldChar w:fldCharType="begin"/>
            </w:r>
            <w:r w:rsidR="00B331B8">
              <w:rPr>
                <w:noProof/>
                <w:webHidden/>
              </w:rPr>
              <w:instrText xml:space="preserve"> PAGEREF _Toc89825971 \h </w:instrText>
            </w:r>
            <w:r w:rsidR="00B331B8">
              <w:rPr>
                <w:noProof/>
                <w:webHidden/>
              </w:rPr>
            </w:r>
            <w:r w:rsidR="00B331B8">
              <w:rPr>
                <w:noProof/>
                <w:webHidden/>
              </w:rPr>
              <w:fldChar w:fldCharType="separate"/>
            </w:r>
            <w:r w:rsidR="00B331B8">
              <w:rPr>
                <w:noProof/>
                <w:webHidden/>
              </w:rPr>
              <w:t>12</w:t>
            </w:r>
            <w:r w:rsidR="00B331B8">
              <w:rPr>
                <w:noProof/>
                <w:webHidden/>
              </w:rPr>
              <w:fldChar w:fldCharType="end"/>
            </w:r>
          </w:hyperlink>
        </w:p>
        <w:p w14:paraId="08CF5FA6" w14:textId="5C5313C2" w:rsidR="00B331B8" w:rsidRDefault="00367FEC">
          <w:pPr>
            <w:pStyle w:val="TJ1"/>
            <w:rPr>
              <w:rFonts w:asciiTheme="minorHAnsi" w:eastAsiaTheme="minorEastAsia" w:hAnsiTheme="minorHAnsi" w:cstheme="minorBidi"/>
              <w:b w:val="0"/>
              <w:noProof/>
              <w:sz w:val="22"/>
              <w:szCs w:val="22"/>
              <w:lang w:eastAsia="hu-HU"/>
            </w:rPr>
          </w:pPr>
          <w:hyperlink w:anchor="_Toc89825972" w:history="1">
            <w:r w:rsidR="00B331B8" w:rsidRPr="002C136B">
              <w:rPr>
                <w:rStyle w:val="Hiperhivatkozs"/>
                <w:noProof/>
              </w:rPr>
              <w:t>3 Program részletes bemutatása</w:t>
            </w:r>
            <w:r w:rsidR="00B331B8">
              <w:rPr>
                <w:noProof/>
                <w:webHidden/>
              </w:rPr>
              <w:tab/>
            </w:r>
            <w:r w:rsidR="00B331B8">
              <w:rPr>
                <w:noProof/>
                <w:webHidden/>
              </w:rPr>
              <w:fldChar w:fldCharType="begin"/>
            </w:r>
            <w:r w:rsidR="00B331B8">
              <w:rPr>
                <w:noProof/>
                <w:webHidden/>
              </w:rPr>
              <w:instrText xml:space="preserve"> PAGEREF _Toc89825972 \h </w:instrText>
            </w:r>
            <w:r w:rsidR="00B331B8">
              <w:rPr>
                <w:noProof/>
                <w:webHidden/>
              </w:rPr>
            </w:r>
            <w:r w:rsidR="00B331B8">
              <w:rPr>
                <w:noProof/>
                <w:webHidden/>
              </w:rPr>
              <w:fldChar w:fldCharType="separate"/>
            </w:r>
            <w:r w:rsidR="00B331B8">
              <w:rPr>
                <w:noProof/>
                <w:webHidden/>
              </w:rPr>
              <w:t>13</w:t>
            </w:r>
            <w:r w:rsidR="00B331B8">
              <w:rPr>
                <w:noProof/>
                <w:webHidden/>
              </w:rPr>
              <w:fldChar w:fldCharType="end"/>
            </w:r>
          </w:hyperlink>
        </w:p>
        <w:p w14:paraId="169527A4" w14:textId="2DBF1338" w:rsidR="00B331B8" w:rsidRDefault="00367FEC">
          <w:pPr>
            <w:pStyle w:val="TJ2"/>
            <w:tabs>
              <w:tab w:val="right" w:leader="dot" w:pos="8494"/>
            </w:tabs>
            <w:rPr>
              <w:rFonts w:asciiTheme="minorHAnsi" w:eastAsiaTheme="minorEastAsia" w:hAnsiTheme="minorHAnsi" w:cstheme="minorBidi"/>
              <w:noProof/>
              <w:sz w:val="22"/>
              <w:szCs w:val="22"/>
              <w:lang w:eastAsia="hu-HU"/>
            </w:rPr>
          </w:pPr>
          <w:hyperlink w:anchor="_Toc89825973" w:history="1">
            <w:r w:rsidR="00B331B8" w:rsidRPr="002C136B">
              <w:rPr>
                <w:rStyle w:val="Hiperhivatkozs"/>
                <w:noProof/>
              </w:rPr>
              <w:t>3.1 Backend</w:t>
            </w:r>
            <w:r w:rsidR="00B331B8">
              <w:rPr>
                <w:noProof/>
                <w:webHidden/>
              </w:rPr>
              <w:tab/>
            </w:r>
            <w:r w:rsidR="00B331B8">
              <w:rPr>
                <w:noProof/>
                <w:webHidden/>
              </w:rPr>
              <w:fldChar w:fldCharType="begin"/>
            </w:r>
            <w:r w:rsidR="00B331B8">
              <w:rPr>
                <w:noProof/>
                <w:webHidden/>
              </w:rPr>
              <w:instrText xml:space="preserve"> PAGEREF _Toc89825973 \h </w:instrText>
            </w:r>
            <w:r w:rsidR="00B331B8">
              <w:rPr>
                <w:noProof/>
                <w:webHidden/>
              </w:rPr>
            </w:r>
            <w:r w:rsidR="00B331B8">
              <w:rPr>
                <w:noProof/>
                <w:webHidden/>
              </w:rPr>
              <w:fldChar w:fldCharType="separate"/>
            </w:r>
            <w:r w:rsidR="00B331B8">
              <w:rPr>
                <w:noProof/>
                <w:webHidden/>
              </w:rPr>
              <w:t>13</w:t>
            </w:r>
            <w:r w:rsidR="00B331B8">
              <w:rPr>
                <w:noProof/>
                <w:webHidden/>
              </w:rPr>
              <w:fldChar w:fldCharType="end"/>
            </w:r>
          </w:hyperlink>
        </w:p>
        <w:p w14:paraId="731E8B3A" w14:textId="61EDFFD6" w:rsidR="00B331B8" w:rsidRDefault="00367FEC">
          <w:pPr>
            <w:pStyle w:val="TJ3"/>
            <w:tabs>
              <w:tab w:val="right" w:leader="dot" w:pos="8494"/>
            </w:tabs>
            <w:rPr>
              <w:rFonts w:asciiTheme="minorHAnsi" w:eastAsiaTheme="minorEastAsia" w:hAnsiTheme="minorHAnsi" w:cstheme="minorBidi"/>
              <w:noProof/>
              <w:sz w:val="22"/>
              <w:szCs w:val="22"/>
              <w:lang w:eastAsia="hu-HU"/>
            </w:rPr>
          </w:pPr>
          <w:hyperlink w:anchor="_Toc89825974" w:history="1">
            <w:r w:rsidR="00B331B8" w:rsidRPr="002C136B">
              <w:rPr>
                <w:rStyle w:val="Hiperhivatkozs"/>
                <w:noProof/>
              </w:rPr>
              <w:t>3.1.1 Mikroszolgáltatások, Docker</w:t>
            </w:r>
            <w:r w:rsidR="00B331B8">
              <w:rPr>
                <w:noProof/>
                <w:webHidden/>
              </w:rPr>
              <w:tab/>
            </w:r>
            <w:r w:rsidR="00B331B8">
              <w:rPr>
                <w:noProof/>
                <w:webHidden/>
              </w:rPr>
              <w:fldChar w:fldCharType="begin"/>
            </w:r>
            <w:r w:rsidR="00B331B8">
              <w:rPr>
                <w:noProof/>
                <w:webHidden/>
              </w:rPr>
              <w:instrText xml:space="preserve"> PAGEREF _Toc89825974 \h </w:instrText>
            </w:r>
            <w:r w:rsidR="00B331B8">
              <w:rPr>
                <w:noProof/>
                <w:webHidden/>
              </w:rPr>
            </w:r>
            <w:r w:rsidR="00B331B8">
              <w:rPr>
                <w:noProof/>
                <w:webHidden/>
              </w:rPr>
              <w:fldChar w:fldCharType="separate"/>
            </w:r>
            <w:r w:rsidR="00B331B8">
              <w:rPr>
                <w:noProof/>
                <w:webHidden/>
              </w:rPr>
              <w:t>13</w:t>
            </w:r>
            <w:r w:rsidR="00B331B8">
              <w:rPr>
                <w:noProof/>
                <w:webHidden/>
              </w:rPr>
              <w:fldChar w:fldCharType="end"/>
            </w:r>
          </w:hyperlink>
        </w:p>
        <w:p w14:paraId="75D0294D" w14:textId="71DA879D" w:rsidR="00B331B8" w:rsidRDefault="00367FEC">
          <w:pPr>
            <w:pStyle w:val="TJ3"/>
            <w:tabs>
              <w:tab w:val="right" w:leader="dot" w:pos="8494"/>
            </w:tabs>
            <w:rPr>
              <w:rFonts w:asciiTheme="minorHAnsi" w:eastAsiaTheme="minorEastAsia" w:hAnsiTheme="minorHAnsi" w:cstheme="minorBidi"/>
              <w:noProof/>
              <w:sz w:val="22"/>
              <w:szCs w:val="22"/>
              <w:lang w:eastAsia="hu-HU"/>
            </w:rPr>
          </w:pPr>
          <w:hyperlink w:anchor="_Toc89825975" w:history="1">
            <w:r w:rsidR="00B331B8" w:rsidRPr="002C136B">
              <w:rPr>
                <w:rStyle w:val="Hiperhivatkozs"/>
                <w:noProof/>
              </w:rPr>
              <w:t>3.1.2 Többrétegű architektúra, mappastruktúra</w:t>
            </w:r>
            <w:r w:rsidR="00B331B8">
              <w:rPr>
                <w:noProof/>
                <w:webHidden/>
              </w:rPr>
              <w:tab/>
            </w:r>
            <w:r w:rsidR="00B331B8">
              <w:rPr>
                <w:noProof/>
                <w:webHidden/>
              </w:rPr>
              <w:fldChar w:fldCharType="begin"/>
            </w:r>
            <w:r w:rsidR="00B331B8">
              <w:rPr>
                <w:noProof/>
                <w:webHidden/>
              </w:rPr>
              <w:instrText xml:space="preserve"> PAGEREF _Toc89825975 \h </w:instrText>
            </w:r>
            <w:r w:rsidR="00B331B8">
              <w:rPr>
                <w:noProof/>
                <w:webHidden/>
              </w:rPr>
            </w:r>
            <w:r w:rsidR="00B331B8">
              <w:rPr>
                <w:noProof/>
                <w:webHidden/>
              </w:rPr>
              <w:fldChar w:fldCharType="separate"/>
            </w:r>
            <w:r w:rsidR="00B331B8">
              <w:rPr>
                <w:noProof/>
                <w:webHidden/>
              </w:rPr>
              <w:t>15</w:t>
            </w:r>
            <w:r w:rsidR="00B331B8">
              <w:rPr>
                <w:noProof/>
                <w:webHidden/>
              </w:rPr>
              <w:fldChar w:fldCharType="end"/>
            </w:r>
          </w:hyperlink>
        </w:p>
        <w:p w14:paraId="4DCD6B47" w14:textId="1A9650A3" w:rsidR="00B331B8" w:rsidRDefault="00367FEC">
          <w:pPr>
            <w:pStyle w:val="TJ3"/>
            <w:tabs>
              <w:tab w:val="right" w:leader="dot" w:pos="8494"/>
            </w:tabs>
            <w:rPr>
              <w:rFonts w:asciiTheme="minorHAnsi" w:eastAsiaTheme="minorEastAsia" w:hAnsiTheme="minorHAnsi" w:cstheme="minorBidi"/>
              <w:noProof/>
              <w:sz w:val="22"/>
              <w:szCs w:val="22"/>
              <w:lang w:eastAsia="hu-HU"/>
            </w:rPr>
          </w:pPr>
          <w:hyperlink w:anchor="_Toc89825976" w:history="1">
            <w:r w:rsidR="00B331B8" w:rsidRPr="002C136B">
              <w:rPr>
                <w:rStyle w:val="Hiperhivatkozs"/>
                <w:noProof/>
              </w:rPr>
              <w:t>3.1.3 Adatbázis</w:t>
            </w:r>
            <w:r w:rsidR="00B331B8">
              <w:rPr>
                <w:noProof/>
                <w:webHidden/>
              </w:rPr>
              <w:tab/>
            </w:r>
            <w:r w:rsidR="00B331B8">
              <w:rPr>
                <w:noProof/>
                <w:webHidden/>
              </w:rPr>
              <w:fldChar w:fldCharType="begin"/>
            </w:r>
            <w:r w:rsidR="00B331B8">
              <w:rPr>
                <w:noProof/>
                <w:webHidden/>
              </w:rPr>
              <w:instrText xml:space="preserve"> PAGEREF _Toc89825976 \h </w:instrText>
            </w:r>
            <w:r w:rsidR="00B331B8">
              <w:rPr>
                <w:noProof/>
                <w:webHidden/>
              </w:rPr>
            </w:r>
            <w:r w:rsidR="00B331B8">
              <w:rPr>
                <w:noProof/>
                <w:webHidden/>
              </w:rPr>
              <w:fldChar w:fldCharType="separate"/>
            </w:r>
            <w:r w:rsidR="00B331B8">
              <w:rPr>
                <w:noProof/>
                <w:webHidden/>
              </w:rPr>
              <w:t>16</w:t>
            </w:r>
            <w:r w:rsidR="00B331B8">
              <w:rPr>
                <w:noProof/>
                <w:webHidden/>
              </w:rPr>
              <w:fldChar w:fldCharType="end"/>
            </w:r>
          </w:hyperlink>
        </w:p>
        <w:p w14:paraId="5C9969D1" w14:textId="1E2F7D90" w:rsidR="00B331B8" w:rsidRDefault="00367FEC">
          <w:pPr>
            <w:pStyle w:val="TJ3"/>
            <w:tabs>
              <w:tab w:val="right" w:leader="dot" w:pos="8494"/>
            </w:tabs>
            <w:rPr>
              <w:rFonts w:asciiTheme="minorHAnsi" w:eastAsiaTheme="minorEastAsia" w:hAnsiTheme="minorHAnsi" w:cstheme="minorBidi"/>
              <w:noProof/>
              <w:sz w:val="22"/>
              <w:szCs w:val="22"/>
              <w:lang w:eastAsia="hu-HU"/>
            </w:rPr>
          </w:pPr>
          <w:hyperlink w:anchor="_Toc89825977" w:history="1">
            <w:r w:rsidR="00B331B8" w:rsidRPr="002C136B">
              <w:rPr>
                <w:rStyle w:val="Hiperhivatkozs"/>
                <w:noProof/>
              </w:rPr>
              <w:t>3.1.4 Adatelérési réteg</w:t>
            </w:r>
            <w:r w:rsidR="00B331B8">
              <w:rPr>
                <w:noProof/>
                <w:webHidden/>
              </w:rPr>
              <w:tab/>
            </w:r>
            <w:r w:rsidR="00B331B8">
              <w:rPr>
                <w:noProof/>
                <w:webHidden/>
              </w:rPr>
              <w:fldChar w:fldCharType="begin"/>
            </w:r>
            <w:r w:rsidR="00B331B8">
              <w:rPr>
                <w:noProof/>
                <w:webHidden/>
              </w:rPr>
              <w:instrText xml:space="preserve"> PAGEREF _Toc89825977 \h </w:instrText>
            </w:r>
            <w:r w:rsidR="00B331B8">
              <w:rPr>
                <w:noProof/>
                <w:webHidden/>
              </w:rPr>
            </w:r>
            <w:r w:rsidR="00B331B8">
              <w:rPr>
                <w:noProof/>
                <w:webHidden/>
              </w:rPr>
              <w:fldChar w:fldCharType="separate"/>
            </w:r>
            <w:r w:rsidR="00B331B8">
              <w:rPr>
                <w:noProof/>
                <w:webHidden/>
              </w:rPr>
              <w:t>19</w:t>
            </w:r>
            <w:r w:rsidR="00B331B8">
              <w:rPr>
                <w:noProof/>
                <w:webHidden/>
              </w:rPr>
              <w:fldChar w:fldCharType="end"/>
            </w:r>
          </w:hyperlink>
        </w:p>
        <w:p w14:paraId="047D6DC4" w14:textId="1768F352" w:rsidR="00B331B8" w:rsidRDefault="00367FEC">
          <w:pPr>
            <w:pStyle w:val="TJ3"/>
            <w:tabs>
              <w:tab w:val="right" w:leader="dot" w:pos="8494"/>
            </w:tabs>
            <w:rPr>
              <w:rFonts w:asciiTheme="minorHAnsi" w:eastAsiaTheme="minorEastAsia" w:hAnsiTheme="minorHAnsi" w:cstheme="minorBidi"/>
              <w:noProof/>
              <w:sz w:val="22"/>
              <w:szCs w:val="22"/>
              <w:lang w:eastAsia="hu-HU"/>
            </w:rPr>
          </w:pPr>
          <w:hyperlink w:anchor="_Toc89825978" w:history="1">
            <w:r w:rsidR="00B331B8" w:rsidRPr="002C136B">
              <w:rPr>
                <w:rStyle w:val="Hiperhivatkozs"/>
                <w:noProof/>
              </w:rPr>
              <w:t>3.1.5 Üzleti logikai réteg</w:t>
            </w:r>
            <w:r w:rsidR="00B331B8">
              <w:rPr>
                <w:noProof/>
                <w:webHidden/>
              </w:rPr>
              <w:tab/>
            </w:r>
            <w:r w:rsidR="00B331B8">
              <w:rPr>
                <w:noProof/>
                <w:webHidden/>
              </w:rPr>
              <w:fldChar w:fldCharType="begin"/>
            </w:r>
            <w:r w:rsidR="00B331B8">
              <w:rPr>
                <w:noProof/>
                <w:webHidden/>
              </w:rPr>
              <w:instrText xml:space="preserve"> PAGEREF _Toc89825978 \h </w:instrText>
            </w:r>
            <w:r w:rsidR="00B331B8">
              <w:rPr>
                <w:noProof/>
                <w:webHidden/>
              </w:rPr>
            </w:r>
            <w:r w:rsidR="00B331B8">
              <w:rPr>
                <w:noProof/>
                <w:webHidden/>
              </w:rPr>
              <w:fldChar w:fldCharType="separate"/>
            </w:r>
            <w:r w:rsidR="00B331B8">
              <w:rPr>
                <w:noProof/>
                <w:webHidden/>
              </w:rPr>
              <w:t>20</w:t>
            </w:r>
            <w:r w:rsidR="00B331B8">
              <w:rPr>
                <w:noProof/>
                <w:webHidden/>
              </w:rPr>
              <w:fldChar w:fldCharType="end"/>
            </w:r>
          </w:hyperlink>
        </w:p>
        <w:p w14:paraId="5AE8AED3" w14:textId="4FCD7AE6" w:rsidR="00B331B8" w:rsidRDefault="00367FEC">
          <w:pPr>
            <w:pStyle w:val="TJ3"/>
            <w:tabs>
              <w:tab w:val="right" w:leader="dot" w:pos="8494"/>
            </w:tabs>
            <w:rPr>
              <w:rFonts w:asciiTheme="minorHAnsi" w:eastAsiaTheme="minorEastAsia" w:hAnsiTheme="minorHAnsi" w:cstheme="minorBidi"/>
              <w:noProof/>
              <w:sz w:val="22"/>
              <w:szCs w:val="22"/>
              <w:lang w:eastAsia="hu-HU"/>
            </w:rPr>
          </w:pPr>
          <w:hyperlink w:anchor="_Toc89825979" w:history="1">
            <w:r w:rsidR="00B331B8" w:rsidRPr="002C136B">
              <w:rPr>
                <w:rStyle w:val="Hiperhivatkozs"/>
                <w:noProof/>
              </w:rPr>
              <w:t>3.1.6 API réteg</w:t>
            </w:r>
            <w:r w:rsidR="00B331B8">
              <w:rPr>
                <w:noProof/>
                <w:webHidden/>
              </w:rPr>
              <w:tab/>
            </w:r>
            <w:r w:rsidR="00B331B8">
              <w:rPr>
                <w:noProof/>
                <w:webHidden/>
              </w:rPr>
              <w:fldChar w:fldCharType="begin"/>
            </w:r>
            <w:r w:rsidR="00B331B8">
              <w:rPr>
                <w:noProof/>
                <w:webHidden/>
              </w:rPr>
              <w:instrText xml:space="preserve"> PAGEREF _Toc89825979 \h </w:instrText>
            </w:r>
            <w:r w:rsidR="00B331B8">
              <w:rPr>
                <w:noProof/>
                <w:webHidden/>
              </w:rPr>
            </w:r>
            <w:r w:rsidR="00B331B8">
              <w:rPr>
                <w:noProof/>
                <w:webHidden/>
              </w:rPr>
              <w:fldChar w:fldCharType="separate"/>
            </w:r>
            <w:r w:rsidR="00B331B8">
              <w:rPr>
                <w:noProof/>
                <w:webHidden/>
              </w:rPr>
              <w:t>26</w:t>
            </w:r>
            <w:r w:rsidR="00B331B8">
              <w:rPr>
                <w:noProof/>
                <w:webHidden/>
              </w:rPr>
              <w:fldChar w:fldCharType="end"/>
            </w:r>
          </w:hyperlink>
        </w:p>
        <w:p w14:paraId="2B87BE74" w14:textId="64081E91" w:rsidR="00B331B8" w:rsidRDefault="00367FEC">
          <w:pPr>
            <w:pStyle w:val="TJ2"/>
            <w:tabs>
              <w:tab w:val="right" w:leader="dot" w:pos="8494"/>
            </w:tabs>
            <w:rPr>
              <w:rFonts w:asciiTheme="minorHAnsi" w:eastAsiaTheme="minorEastAsia" w:hAnsiTheme="minorHAnsi" w:cstheme="minorBidi"/>
              <w:noProof/>
              <w:sz w:val="22"/>
              <w:szCs w:val="22"/>
              <w:lang w:eastAsia="hu-HU"/>
            </w:rPr>
          </w:pPr>
          <w:hyperlink w:anchor="_Toc89825980" w:history="1">
            <w:r w:rsidR="00B331B8" w:rsidRPr="002C136B">
              <w:rPr>
                <w:rStyle w:val="Hiperhivatkozs"/>
                <w:noProof/>
              </w:rPr>
              <w:t>3.2 Backend és Frontend kapcsolata</w:t>
            </w:r>
            <w:r w:rsidR="00B331B8">
              <w:rPr>
                <w:noProof/>
                <w:webHidden/>
              </w:rPr>
              <w:tab/>
            </w:r>
            <w:r w:rsidR="00B331B8">
              <w:rPr>
                <w:noProof/>
                <w:webHidden/>
              </w:rPr>
              <w:fldChar w:fldCharType="begin"/>
            </w:r>
            <w:r w:rsidR="00B331B8">
              <w:rPr>
                <w:noProof/>
                <w:webHidden/>
              </w:rPr>
              <w:instrText xml:space="preserve"> PAGEREF _Toc89825980 \h </w:instrText>
            </w:r>
            <w:r w:rsidR="00B331B8">
              <w:rPr>
                <w:noProof/>
                <w:webHidden/>
              </w:rPr>
            </w:r>
            <w:r w:rsidR="00B331B8">
              <w:rPr>
                <w:noProof/>
                <w:webHidden/>
              </w:rPr>
              <w:fldChar w:fldCharType="separate"/>
            </w:r>
            <w:r w:rsidR="00B331B8">
              <w:rPr>
                <w:noProof/>
                <w:webHidden/>
              </w:rPr>
              <w:t>30</w:t>
            </w:r>
            <w:r w:rsidR="00B331B8">
              <w:rPr>
                <w:noProof/>
                <w:webHidden/>
              </w:rPr>
              <w:fldChar w:fldCharType="end"/>
            </w:r>
          </w:hyperlink>
        </w:p>
        <w:p w14:paraId="11A22DE7" w14:textId="13D5959A" w:rsidR="00B331B8" w:rsidRDefault="00367FEC">
          <w:pPr>
            <w:pStyle w:val="TJ2"/>
            <w:tabs>
              <w:tab w:val="right" w:leader="dot" w:pos="8494"/>
            </w:tabs>
            <w:rPr>
              <w:rFonts w:asciiTheme="minorHAnsi" w:eastAsiaTheme="minorEastAsia" w:hAnsiTheme="minorHAnsi" w:cstheme="minorBidi"/>
              <w:noProof/>
              <w:sz w:val="22"/>
              <w:szCs w:val="22"/>
              <w:lang w:eastAsia="hu-HU"/>
            </w:rPr>
          </w:pPr>
          <w:hyperlink w:anchor="_Toc89825981" w:history="1">
            <w:r w:rsidR="00B331B8" w:rsidRPr="002C136B">
              <w:rPr>
                <w:rStyle w:val="Hiperhivatkozs"/>
                <w:noProof/>
              </w:rPr>
              <w:t>3.3 Frontend</w:t>
            </w:r>
            <w:r w:rsidR="00B331B8">
              <w:rPr>
                <w:noProof/>
                <w:webHidden/>
              </w:rPr>
              <w:tab/>
            </w:r>
            <w:r w:rsidR="00B331B8">
              <w:rPr>
                <w:noProof/>
                <w:webHidden/>
              </w:rPr>
              <w:fldChar w:fldCharType="begin"/>
            </w:r>
            <w:r w:rsidR="00B331B8">
              <w:rPr>
                <w:noProof/>
                <w:webHidden/>
              </w:rPr>
              <w:instrText xml:space="preserve"> PAGEREF _Toc89825981 \h </w:instrText>
            </w:r>
            <w:r w:rsidR="00B331B8">
              <w:rPr>
                <w:noProof/>
                <w:webHidden/>
              </w:rPr>
            </w:r>
            <w:r w:rsidR="00B331B8">
              <w:rPr>
                <w:noProof/>
                <w:webHidden/>
              </w:rPr>
              <w:fldChar w:fldCharType="separate"/>
            </w:r>
            <w:r w:rsidR="00B331B8">
              <w:rPr>
                <w:noProof/>
                <w:webHidden/>
              </w:rPr>
              <w:t>31</w:t>
            </w:r>
            <w:r w:rsidR="00B331B8">
              <w:rPr>
                <w:noProof/>
                <w:webHidden/>
              </w:rPr>
              <w:fldChar w:fldCharType="end"/>
            </w:r>
          </w:hyperlink>
        </w:p>
        <w:p w14:paraId="15C7AE85" w14:textId="564C8B96" w:rsidR="00B331B8" w:rsidRDefault="00367FEC">
          <w:pPr>
            <w:pStyle w:val="TJ3"/>
            <w:tabs>
              <w:tab w:val="right" w:leader="dot" w:pos="8494"/>
            </w:tabs>
            <w:rPr>
              <w:rFonts w:asciiTheme="minorHAnsi" w:eastAsiaTheme="minorEastAsia" w:hAnsiTheme="minorHAnsi" w:cstheme="minorBidi"/>
              <w:noProof/>
              <w:sz w:val="22"/>
              <w:szCs w:val="22"/>
              <w:lang w:eastAsia="hu-HU"/>
            </w:rPr>
          </w:pPr>
          <w:hyperlink w:anchor="_Toc89825982" w:history="1">
            <w:r w:rsidR="00B331B8" w:rsidRPr="002C136B">
              <w:rPr>
                <w:rStyle w:val="Hiperhivatkozs"/>
                <w:noProof/>
              </w:rPr>
              <w:t>3.3.1 Mappastruktúra</w:t>
            </w:r>
            <w:r w:rsidR="00B331B8">
              <w:rPr>
                <w:noProof/>
                <w:webHidden/>
              </w:rPr>
              <w:tab/>
            </w:r>
            <w:r w:rsidR="00B331B8">
              <w:rPr>
                <w:noProof/>
                <w:webHidden/>
              </w:rPr>
              <w:fldChar w:fldCharType="begin"/>
            </w:r>
            <w:r w:rsidR="00B331B8">
              <w:rPr>
                <w:noProof/>
                <w:webHidden/>
              </w:rPr>
              <w:instrText xml:space="preserve"> PAGEREF _Toc89825982 \h </w:instrText>
            </w:r>
            <w:r w:rsidR="00B331B8">
              <w:rPr>
                <w:noProof/>
                <w:webHidden/>
              </w:rPr>
            </w:r>
            <w:r w:rsidR="00B331B8">
              <w:rPr>
                <w:noProof/>
                <w:webHidden/>
              </w:rPr>
              <w:fldChar w:fldCharType="separate"/>
            </w:r>
            <w:r w:rsidR="00B331B8">
              <w:rPr>
                <w:noProof/>
                <w:webHidden/>
              </w:rPr>
              <w:t>32</w:t>
            </w:r>
            <w:r w:rsidR="00B331B8">
              <w:rPr>
                <w:noProof/>
                <w:webHidden/>
              </w:rPr>
              <w:fldChar w:fldCharType="end"/>
            </w:r>
          </w:hyperlink>
        </w:p>
        <w:p w14:paraId="287ECF41" w14:textId="66933BEF" w:rsidR="00B331B8" w:rsidRDefault="00367FEC">
          <w:pPr>
            <w:pStyle w:val="TJ3"/>
            <w:tabs>
              <w:tab w:val="right" w:leader="dot" w:pos="8494"/>
            </w:tabs>
            <w:rPr>
              <w:rFonts w:asciiTheme="minorHAnsi" w:eastAsiaTheme="minorEastAsia" w:hAnsiTheme="minorHAnsi" w:cstheme="minorBidi"/>
              <w:noProof/>
              <w:sz w:val="22"/>
              <w:szCs w:val="22"/>
              <w:lang w:eastAsia="hu-HU"/>
            </w:rPr>
          </w:pPr>
          <w:hyperlink w:anchor="_Toc89825983" w:history="1">
            <w:r w:rsidR="00B331B8" w:rsidRPr="002C136B">
              <w:rPr>
                <w:rStyle w:val="Hiperhivatkozs"/>
                <w:noProof/>
              </w:rPr>
              <w:t>3.3.2 Szervízek</w:t>
            </w:r>
            <w:r w:rsidR="00B331B8">
              <w:rPr>
                <w:noProof/>
                <w:webHidden/>
              </w:rPr>
              <w:tab/>
            </w:r>
            <w:r w:rsidR="00B331B8">
              <w:rPr>
                <w:noProof/>
                <w:webHidden/>
              </w:rPr>
              <w:fldChar w:fldCharType="begin"/>
            </w:r>
            <w:r w:rsidR="00B331B8">
              <w:rPr>
                <w:noProof/>
                <w:webHidden/>
              </w:rPr>
              <w:instrText xml:space="preserve"> PAGEREF _Toc89825983 \h </w:instrText>
            </w:r>
            <w:r w:rsidR="00B331B8">
              <w:rPr>
                <w:noProof/>
                <w:webHidden/>
              </w:rPr>
            </w:r>
            <w:r w:rsidR="00B331B8">
              <w:rPr>
                <w:noProof/>
                <w:webHidden/>
              </w:rPr>
              <w:fldChar w:fldCharType="separate"/>
            </w:r>
            <w:r w:rsidR="00B331B8">
              <w:rPr>
                <w:noProof/>
                <w:webHidden/>
              </w:rPr>
              <w:t>32</w:t>
            </w:r>
            <w:r w:rsidR="00B331B8">
              <w:rPr>
                <w:noProof/>
                <w:webHidden/>
              </w:rPr>
              <w:fldChar w:fldCharType="end"/>
            </w:r>
          </w:hyperlink>
        </w:p>
        <w:p w14:paraId="23E1A72A" w14:textId="73267064" w:rsidR="00B331B8" w:rsidRDefault="00367FEC">
          <w:pPr>
            <w:pStyle w:val="TJ3"/>
            <w:tabs>
              <w:tab w:val="right" w:leader="dot" w:pos="8494"/>
            </w:tabs>
            <w:rPr>
              <w:rFonts w:asciiTheme="minorHAnsi" w:eastAsiaTheme="minorEastAsia" w:hAnsiTheme="minorHAnsi" w:cstheme="minorBidi"/>
              <w:noProof/>
              <w:sz w:val="22"/>
              <w:szCs w:val="22"/>
              <w:lang w:eastAsia="hu-HU"/>
            </w:rPr>
          </w:pPr>
          <w:hyperlink w:anchor="_Toc89825984" w:history="1">
            <w:r w:rsidR="00B331B8" w:rsidRPr="002C136B">
              <w:rPr>
                <w:rStyle w:val="Hiperhivatkozs"/>
                <w:noProof/>
              </w:rPr>
              <w:t>3.3.3 Komponsek</w:t>
            </w:r>
            <w:r w:rsidR="00B331B8">
              <w:rPr>
                <w:noProof/>
                <w:webHidden/>
              </w:rPr>
              <w:tab/>
            </w:r>
            <w:r w:rsidR="00B331B8">
              <w:rPr>
                <w:noProof/>
                <w:webHidden/>
              </w:rPr>
              <w:fldChar w:fldCharType="begin"/>
            </w:r>
            <w:r w:rsidR="00B331B8">
              <w:rPr>
                <w:noProof/>
                <w:webHidden/>
              </w:rPr>
              <w:instrText xml:space="preserve"> PAGEREF _Toc89825984 \h </w:instrText>
            </w:r>
            <w:r w:rsidR="00B331B8">
              <w:rPr>
                <w:noProof/>
                <w:webHidden/>
              </w:rPr>
            </w:r>
            <w:r w:rsidR="00B331B8">
              <w:rPr>
                <w:noProof/>
                <w:webHidden/>
              </w:rPr>
              <w:fldChar w:fldCharType="separate"/>
            </w:r>
            <w:r w:rsidR="00B331B8">
              <w:rPr>
                <w:noProof/>
                <w:webHidden/>
              </w:rPr>
              <w:t>33</w:t>
            </w:r>
            <w:r w:rsidR="00B331B8">
              <w:rPr>
                <w:noProof/>
                <w:webHidden/>
              </w:rPr>
              <w:fldChar w:fldCharType="end"/>
            </w:r>
          </w:hyperlink>
        </w:p>
        <w:p w14:paraId="22D6B2BA" w14:textId="6447AFDF" w:rsidR="00B331B8" w:rsidRDefault="00367FEC">
          <w:pPr>
            <w:pStyle w:val="TJ3"/>
            <w:tabs>
              <w:tab w:val="right" w:leader="dot" w:pos="8494"/>
            </w:tabs>
            <w:rPr>
              <w:rFonts w:asciiTheme="minorHAnsi" w:eastAsiaTheme="minorEastAsia" w:hAnsiTheme="minorHAnsi" w:cstheme="minorBidi"/>
              <w:noProof/>
              <w:sz w:val="22"/>
              <w:szCs w:val="22"/>
              <w:lang w:eastAsia="hu-HU"/>
            </w:rPr>
          </w:pPr>
          <w:hyperlink w:anchor="_Toc89825985" w:history="1">
            <w:r w:rsidR="00B331B8" w:rsidRPr="002C136B">
              <w:rPr>
                <w:rStyle w:val="Hiperhivatkozs"/>
                <w:noProof/>
              </w:rPr>
              <w:t>3.3.4 Pipe</w:t>
            </w:r>
            <w:r w:rsidR="00B331B8">
              <w:rPr>
                <w:noProof/>
                <w:webHidden/>
              </w:rPr>
              <w:tab/>
            </w:r>
            <w:r w:rsidR="00B331B8">
              <w:rPr>
                <w:noProof/>
                <w:webHidden/>
              </w:rPr>
              <w:fldChar w:fldCharType="begin"/>
            </w:r>
            <w:r w:rsidR="00B331B8">
              <w:rPr>
                <w:noProof/>
                <w:webHidden/>
              </w:rPr>
              <w:instrText xml:space="preserve"> PAGEREF _Toc89825985 \h </w:instrText>
            </w:r>
            <w:r w:rsidR="00B331B8">
              <w:rPr>
                <w:noProof/>
                <w:webHidden/>
              </w:rPr>
            </w:r>
            <w:r w:rsidR="00B331B8">
              <w:rPr>
                <w:noProof/>
                <w:webHidden/>
              </w:rPr>
              <w:fldChar w:fldCharType="separate"/>
            </w:r>
            <w:r w:rsidR="00B331B8">
              <w:rPr>
                <w:noProof/>
                <w:webHidden/>
              </w:rPr>
              <w:t>37</w:t>
            </w:r>
            <w:r w:rsidR="00B331B8">
              <w:rPr>
                <w:noProof/>
                <w:webHidden/>
              </w:rPr>
              <w:fldChar w:fldCharType="end"/>
            </w:r>
          </w:hyperlink>
        </w:p>
        <w:p w14:paraId="21935374" w14:textId="5273FA41" w:rsidR="00B331B8" w:rsidRDefault="00367FEC">
          <w:pPr>
            <w:pStyle w:val="TJ3"/>
            <w:tabs>
              <w:tab w:val="right" w:leader="dot" w:pos="8494"/>
            </w:tabs>
            <w:rPr>
              <w:rFonts w:asciiTheme="minorHAnsi" w:eastAsiaTheme="minorEastAsia" w:hAnsiTheme="minorHAnsi" w:cstheme="minorBidi"/>
              <w:noProof/>
              <w:sz w:val="22"/>
              <w:szCs w:val="22"/>
              <w:lang w:eastAsia="hu-HU"/>
            </w:rPr>
          </w:pPr>
          <w:hyperlink w:anchor="_Toc89825986" w:history="1">
            <w:r w:rsidR="00B331B8" w:rsidRPr="002C136B">
              <w:rPr>
                <w:rStyle w:val="Hiperhivatkozs"/>
                <w:noProof/>
              </w:rPr>
              <w:t>3.3.5 Guard</w:t>
            </w:r>
            <w:r w:rsidR="00B331B8">
              <w:rPr>
                <w:noProof/>
                <w:webHidden/>
              </w:rPr>
              <w:tab/>
            </w:r>
            <w:r w:rsidR="00B331B8">
              <w:rPr>
                <w:noProof/>
                <w:webHidden/>
              </w:rPr>
              <w:fldChar w:fldCharType="begin"/>
            </w:r>
            <w:r w:rsidR="00B331B8">
              <w:rPr>
                <w:noProof/>
                <w:webHidden/>
              </w:rPr>
              <w:instrText xml:space="preserve"> PAGEREF _Toc89825986 \h </w:instrText>
            </w:r>
            <w:r w:rsidR="00B331B8">
              <w:rPr>
                <w:noProof/>
                <w:webHidden/>
              </w:rPr>
            </w:r>
            <w:r w:rsidR="00B331B8">
              <w:rPr>
                <w:noProof/>
                <w:webHidden/>
              </w:rPr>
              <w:fldChar w:fldCharType="separate"/>
            </w:r>
            <w:r w:rsidR="00B331B8">
              <w:rPr>
                <w:noProof/>
                <w:webHidden/>
              </w:rPr>
              <w:t>38</w:t>
            </w:r>
            <w:r w:rsidR="00B331B8">
              <w:rPr>
                <w:noProof/>
                <w:webHidden/>
              </w:rPr>
              <w:fldChar w:fldCharType="end"/>
            </w:r>
          </w:hyperlink>
        </w:p>
        <w:p w14:paraId="2BF5405D" w14:textId="462FFF71" w:rsidR="00B331B8" w:rsidRDefault="00367FEC">
          <w:pPr>
            <w:pStyle w:val="TJ3"/>
            <w:tabs>
              <w:tab w:val="right" w:leader="dot" w:pos="8494"/>
            </w:tabs>
            <w:rPr>
              <w:rFonts w:asciiTheme="minorHAnsi" w:eastAsiaTheme="minorEastAsia" w:hAnsiTheme="minorHAnsi" w:cstheme="minorBidi"/>
              <w:noProof/>
              <w:sz w:val="22"/>
              <w:szCs w:val="22"/>
              <w:lang w:eastAsia="hu-HU"/>
            </w:rPr>
          </w:pPr>
          <w:hyperlink w:anchor="_Toc89825987" w:history="1">
            <w:r w:rsidR="00B331B8" w:rsidRPr="002C136B">
              <w:rPr>
                <w:rStyle w:val="Hiperhivatkozs"/>
                <w:noProof/>
              </w:rPr>
              <w:t>3.3.6 WebSocket</w:t>
            </w:r>
            <w:r w:rsidR="00B331B8">
              <w:rPr>
                <w:noProof/>
                <w:webHidden/>
              </w:rPr>
              <w:tab/>
            </w:r>
            <w:r w:rsidR="00B331B8">
              <w:rPr>
                <w:noProof/>
                <w:webHidden/>
              </w:rPr>
              <w:fldChar w:fldCharType="begin"/>
            </w:r>
            <w:r w:rsidR="00B331B8">
              <w:rPr>
                <w:noProof/>
                <w:webHidden/>
              </w:rPr>
              <w:instrText xml:space="preserve"> PAGEREF _Toc89825987 \h </w:instrText>
            </w:r>
            <w:r w:rsidR="00B331B8">
              <w:rPr>
                <w:noProof/>
                <w:webHidden/>
              </w:rPr>
            </w:r>
            <w:r w:rsidR="00B331B8">
              <w:rPr>
                <w:noProof/>
                <w:webHidden/>
              </w:rPr>
              <w:fldChar w:fldCharType="separate"/>
            </w:r>
            <w:r w:rsidR="00B331B8">
              <w:rPr>
                <w:noProof/>
                <w:webHidden/>
              </w:rPr>
              <w:t>38</w:t>
            </w:r>
            <w:r w:rsidR="00B331B8">
              <w:rPr>
                <w:noProof/>
                <w:webHidden/>
              </w:rPr>
              <w:fldChar w:fldCharType="end"/>
            </w:r>
          </w:hyperlink>
        </w:p>
        <w:p w14:paraId="7AB3049A" w14:textId="3F1E8A06" w:rsidR="00B331B8" w:rsidRDefault="00367FEC">
          <w:pPr>
            <w:pStyle w:val="TJ3"/>
            <w:tabs>
              <w:tab w:val="right" w:leader="dot" w:pos="8494"/>
            </w:tabs>
            <w:rPr>
              <w:rFonts w:asciiTheme="minorHAnsi" w:eastAsiaTheme="minorEastAsia" w:hAnsiTheme="minorHAnsi" w:cstheme="minorBidi"/>
              <w:noProof/>
              <w:sz w:val="22"/>
              <w:szCs w:val="22"/>
              <w:lang w:eastAsia="hu-HU"/>
            </w:rPr>
          </w:pPr>
          <w:hyperlink w:anchor="_Toc89825988" w:history="1">
            <w:r w:rsidR="00B331B8" w:rsidRPr="002C136B">
              <w:rPr>
                <w:rStyle w:val="Hiperhivatkozs"/>
                <w:noProof/>
              </w:rPr>
              <w:t>3.3.7 Snackbar</w:t>
            </w:r>
            <w:r w:rsidR="00B331B8">
              <w:rPr>
                <w:noProof/>
                <w:webHidden/>
              </w:rPr>
              <w:tab/>
            </w:r>
            <w:r w:rsidR="00B331B8">
              <w:rPr>
                <w:noProof/>
                <w:webHidden/>
              </w:rPr>
              <w:fldChar w:fldCharType="begin"/>
            </w:r>
            <w:r w:rsidR="00B331B8">
              <w:rPr>
                <w:noProof/>
                <w:webHidden/>
              </w:rPr>
              <w:instrText xml:space="preserve"> PAGEREF _Toc89825988 \h </w:instrText>
            </w:r>
            <w:r w:rsidR="00B331B8">
              <w:rPr>
                <w:noProof/>
                <w:webHidden/>
              </w:rPr>
            </w:r>
            <w:r w:rsidR="00B331B8">
              <w:rPr>
                <w:noProof/>
                <w:webHidden/>
              </w:rPr>
              <w:fldChar w:fldCharType="separate"/>
            </w:r>
            <w:r w:rsidR="00B331B8">
              <w:rPr>
                <w:noProof/>
                <w:webHidden/>
              </w:rPr>
              <w:t>39</w:t>
            </w:r>
            <w:r w:rsidR="00B331B8">
              <w:rPr>
                <w:noProof/>
                <w:webHidden/>
              </w:rPr>
              <w:fldChar w:fldCharType="end"/>
            </w:r>
          </w:hyperlink>
        </w:p>
        <w:p w14:paraId="40C47976" w14:textId="793E03A8" w:rsidR="00B331B8" w:rsidRDefault="00367FEC">
          <w:pPr>
            <w:pStyle w:val="TJ3"/>
            <w:tabs>
              <w:tab w:val="right" w:leader="dot" w:pos="8494"/>
            </w:tabs>
            <w:rPr>
              <w:rFonts w:asciiTheme="minorHAnsi" w:eastAsiaTheme="minorEastAsia" w:hAnsiTheme="minorHAnsi" w:cstheme="minorBidi"/>
              <w:noProof/>
              <w:sz w:val="22"/>
              <w:szCs w:val="22"/>
              <w:lang w:eastAsia="hu-HU"/>
            </w:rPr>
          </w:pPr>
          <w:hyperlink w:anchor="_Toc89825989" w:history="1">
            <w:r w:rsidR="00B331B8" w:rsidRPr="002C136B">
              <w:rPr>
                <w:rStyle w:val="Hiperhivatkozs"/>
                <w:noProof/>
              </w:rPr>
              <w:t>3.3.8 Interceptor</w:t>
            </w:r>
            <w:r w:rsidR="00B331B8">
              <w:rPr>
                <w:noProof/>
                <w:webHidden/>
              </w:rPr>
              <w:tab/>
            </w:r>
            <w:r w:rsidR="00B331B8">
              <w:rPr>
                <w:noProof/>
                <w:webHidden/>
              </w:rPr>
              <w:fldChar w:fldCharType="begin"/>
            </w:r>
            <w:r w:rsidR="00B331B8">
              <w:rPr>
                <w:noProof/>
                <w:webHidden/>
              </w:rPr>
              <w:instrText xml:space="preserve"> PAGEREF _Toc89825989 \h </w:instrText>
            </w:r>
            <w:r w:rsidR="00B331B8">
              <w:rPr>
                <w:noProof/>
                <w:webHidden/>
              </w:rPr>
            </w:r>
            <w:r w:rsidR="00B331B8">
              <w:rPr>
                <w:noProof/>
                <w:webHidden/>
              </w:rPr>
              <w:fldChar w:fldCharType="separate"/>
            </w:r>
            <w:r w:rsidR="00B331B8">
              <w:rPr>
                <w:noProof/>
                <w:webHidden/>
              </w:rPr>
              <w:t>39</w:t>
            </w:r>
            <w:r w:rsidR="00B331B8">
              <w:rPr>
                <w:noProof/>
                <w:webHidden/>
              </w:rPr>
              <w:fldChar w:fldCharType="end"/>
            </w:r>
          </w:hyperlink>
        </w:p>
        <w:p w14:paraId="4C7484E6" w14:textId="096FB8B3" w:rsidR="00B331B8" w:rsidRDefault="00367FEC">
          <w:pPr>
            <w:pStyle w:val="TJ1"/>
            <w:rPr>
              <w:rFonts w:asciiTheme="minorHAnsi" w:eastAsiaTheme="minorEastAsia" w:hAnsiTheme="minorHAnsi" w:cstheme="minorBidi"/>
              <w:b w:val="0"/>
              <w:noProof/>
              <w:sz w:val="22"/>
              <w:szCs w:val="22"/>
              <w:lang w:eastAsia="hu-HU"/>
            </w:rPr>
          </w:pPr>
          <w:hyperlink w:anchor="_Toc89825990" w:history="1">
            <w:r w:rsidR="00B331B8" w:rsidRPr="002C136B">
              <w:rPr>
                <w:rStyle w:val="Hiperhivatkozs"/>
                <w:noProof/>
              </w:rPr>
              <w:t>4 Összegzés, értékelés</w:t>
            </w:r>
            <w:r w:rsidR="00B331B8">
              <w:rPr>
                <w:noProof/>
                <w:webHidden/>
              </w:rPr>
              <w:tab/>
            </w:r>
            <w:r w:rsidR="00B331B8">
              <w:rPr>
                <w:noProof/>
                <w:webHidden/>
              </w:rPr>
              <w:fldChar w:fldCharType="begin"/>
            </w:r>
            <w:r w:rsidR="00B331B8">
              <w:rPr>
                <w:noProof/>
                <w:webHidden/>
              </w:rPr>
              <w:instrText xml:space="preserve"> PAGEREF _Toc89825990 \h </w:instrText>
            </w:r>
            <w:r w:rsidR="00B331B8">
              <w:rPr>
                <w:noProof/>
                <w:webHidden/>
              </w:rPr>
            </w:r>
            <w:r w:rsidR="00B331B8">
              <w:rPr>
                <w:noProof/>
                <w:webHidden/>
              </w:rPr>
              <w:fldChar w:fldCharType="separate"/>
            </w:r>
            <w:r w:rsidR="00B331B8">
              <w:rPr>
                <w:noProof/>
                <w:webHidden/>
              </w:rPr>
              <w:t>41</w:t>
            </w:r>
            <w:r w:rsidR="00B331B8">
              <w:rPr>
                <w:noProof/>
                <w:webHidden/>
              </w:rPr>
              <w:fldChar w:fldCharType="end"/>
            </w:r>
          </w:hyperlink>
        </w:p>
        <w:p w14:paraId="2D1B4E03" w14:textId="0431A30E" w:rsidR="00B331B8" w:rsidRDefault="00367FEC">
          <w:pPr>
            <w:pStyle w:val="TJ2"/>
            <w:tabs>
              <w:tab w:val="right" w:leader="dot" w:pos="8494"/>
            </w:tabs>
            <w:rPr>
              <w:rFonts w:asciiTheme="minorHAnsi" w:eastAsiaTheme="minorEastAsia" w:hAnsiTheme="minorHAnsi" w:cstheme="minorBidi"/>
              <w:noProof/>
              <w:sz w:val="22"/>
              <w:szCs w:val="22"/>
              <w:lang w:eastAsia="hu-HU"/>
            </w:rPr>
          </w:pPr>
          <w:hyperlink w:anchor="_Toc89825991" w:history="1">
            <w:r w:rsidR="00B331B8" w:rsidRPr="002C136B">
              <w:rPr>
                <w:rStyle w:val="Hiperhivatkozs"/>
                <w:noProof/>
              </w:rPr>
              <w:t>4.1 Mit tanultam</w:t>
            </w:r>
            <w:r w:rsidR="00B331B8">
              <w:rPr>
                <w:noProof/>
                <w:webHidden/>
              </w:rPr>
              <w:tab/>
            </w:r>
            <w:r w:rsidR="00B331B8">
              <w:rPr>
                <w:noProof/>
                <w:webHidden/>
              </w:rPr>
              <w:fldChar w:fldCharType="begin"/>
            </w:r>
            <w:r w:rsidR="00B331B8">
              <w:rPr>
                <w:noProof/>
                <w:webHidden/>
              </w:rPr>
              <w:instrText xml:space="preserve"> PAGEREF _Toc89825991 \h </w:instrText>
            </w:r>
            <w:r w:rsidR="00B331B8">
              <w:rPr>
                <w:noProof/>
                <w:webHidden/>
              </w:rPr>
            </w:r>
            <w:r w:rsidR="00B331B8">
              <w:rPr>
                <w:noProof/>
                <w:webHidden/>
              </w:rPr>
              <w:fldChar w:fldCharType="separate"/>
            </w:r>
            <w:r w:rsidR="00B331B8">
              <w:rPr>
                <w:noProof/>
                <w:webHidden/>
              </w:rPr>
              <w:t>41</w:t>
            </w:r>
            <w:r w:rsidR="00B331B8">
              <w:rPr>
                <w:noProof/>
                <w:webHidden/>
              </w:rPr>
              <w:fldChar w:fldCharType="end"/>
            </w:r>
          </w:hyperlink>
        </w:p>
        <w:p w14:paraId="0B8C967F" w14:textId="04B9A0D2" w:rsidR="00B331B8" w:rsidRDefault="00367FEC">
          <w:pPr>
            <w:pStyle w:val="TJ2"/>
            <w:tabs>
              <w:tab w:val="right" w:leader="dot" w:pos="8494"/>
            </w:tabs>
            <w:rPr>
              <w:rFonts w:asciiTheme="minorHAnsi" w:eastAsiaTheme="minorEastAsia" w:hAnsiTheme="minorHAnsi" w:cstheme="minorBidi"/>
              <w:noProof/>
              <w:sz w:val="22"/>
              <w:szCs w:val="22"/>
              <w:lang w:eastAsia="hu-HU"/>
            </w:rPr>
          </w:pPr>
          <w:hyperlink w:anchor="_Toc89825992" w:history="1">
            <w:r w:rsidR="00B331B8" w:rsidRPr="002C136B">
              <w:rPr>
                <w:rStyle w:val="Hiperhivatkozs"/>
                <w:noProof/>
              </w:rPr>
              <w:t>4.2 Értékelés</w:t>
            </w:r>
            <w:r w:rsidR="00B331B8">
              <w:rPr>
                <w:noProof/>
                <w:webHidden/>
              </w:rPr>
              <w:tab/>
            </w:r>
            <w:r w:rsidR="00B331B8">
              <w:rPr>
                <w:noProof/>
                <w:webHidden/>
              </w:rPr>
              <w:fldChar w:fldCharType="begin"/>
            </w:r>
            <w:r w:rsidR="00B331B8">
              <w:rPr>
                <w:noProof/>
                <w:webHidden/>
              </w:rPr>
              <w:instrText xml:space="preserve"> PAGEREF _Toc89825992 \h </w:instrText>
            </w:r>
            <w:r w:rsidR="00B331B8">
              <w:rPr>
                <w:noProof/>
                <w:webHidden/>
              </w:rPr>
            </w:r>
            <w:r w:rsidR="00B331B8">
              <w:rPr>
                <w:noProof/>
                <w:webHidden/>
              </w:rPr>
              <w:fldChar w:fldCharType="separate"/>
            </w:r>
            <w:r w:rsidR="00B331B8">
              <w:rPr>
                <w:noProof/>
                <w:webHidden/>
              </w:rPr>
              <w:t>41</w:t>
            </w:r>
            <w:r w:rsidR="00B331B8">
              <w:rPr>
                <w:noProof/>
                <w:webHidden/>
              </w:rPr>
              <w:fldChar w:fldCharType="end"/>
            </w:r>
          </w:hyperlink>
        </w:p>
        <w:p w14:paraId="2B762B9A" w14:textId="762C970B" w:rsidR="00B331B8" w:rsidRDefault="00367FEC">
          <w:pPr>
            <w:pStyle w:val="TJ2"/>
            <w:tabs>
              <w:tab w:val="right" w:leader="dot" w:pos="8494"/>
            </w:tabs>
            <w:rPr>
              <w:rFonts w:asciiTheme="minorHAnsi" w:eastAsiaTheme="minorEastAsia" w:hAnsiTheme="minorHAnsi" w:cstheme="minorBidi"/>
              <w:noProof/>
              <w:sz w:val="22"/>
              <w:szCs w:val="22"/>
              <w:lang w:eastAsia="hu-HU"/>
            </w:rPr>
          </w:pPr>
          <w:hyperlink w:anchor="_Toc89825993" w:history="1">
            <w:r w:rsidR="00B331B8" w:rsidRPr="002C136B">
              <w:rPr>
                <w:rStyle w:val="Hiperhivatkozs"/>
                <w:noProof/>
              </w:rPr>
              <w:t>4.3 Továbbfejlesztési lehetőségek</w:t>
            </w:r>
            <w:r w:rsidR="00B331B8">
              <w:rPr>
                <w:noProof/>
                <w:webHidden/>
              </w:rPr>
              <w:tab/>
            </w:r>
            <w:r w:rsidR="00B331B8">
              <w:rPr>
                <w:noProof/>
                <w:webHidden/>
              </w:rPr>
              <w:fldChar w:fldCharType="begin"/>
            </w:r>
            <w:r w:rsidR="00B331B8">
              <w:rPr>
                <w:noProof/>
                <w:webHidden/>
              </w:rPr>
              <w:instrText xml:space="preserve"> PAGEREF _Toc89825993 \h </w:instrText>
            </w:r>
            <w:r w:rsidR="00B331B8">
              <w:rPr>
                <w:noProof/>
                <w:webHidden/>
              </w:rPr>
            </w:r>
            <w:r w:rsidR="00B331B8">
              <w:rPr>
                <w:noProof/>
                <w:webHidden/>
              </w:rPr>
              <w:fldChar w:fldCharType="separate"/>
            </w:r>
            <w:r w:rsidR="00B331B8">
              <w:rPr>
                <w:noProof/>
                <w:webHidden/>
              </w:rPr>
              <w:t>42</w:t>
            </w:r>
            <w:r w:rsidR="00B331B8">
              <w:rPr>
                <w:noProof/>
                <w:webHidden/>
              </w:rPr>
              <w:fldChar w:fldCharType="end"/>
            </w:r>
          </w:hyperlink>
        </w:p>
        <w:p w14:paraId="6F7385E3" w14:textId="21C9ABE0" w:rsidR="00B331B8" w:rsidRDefault="00367FEC">
          <w:pPr>
            <w:pStyle w:val="TJ1"/>
            <w:rPr>
              <w:rFonts w:asciiTheme="minorHAnsi" w:eastAsiaTheme="minorEastAsia" w:hAnsiTheme="minorHAnsi" w:cstheme="minorBidi"/>
              <w:b w:val="0"/>
              <w:noProof/>
              <w:sz w:val="22"/>
              <w:szCs w:val="22"/>
              <w:lang w:eastAsia="hu-HU"/>
            </w:rPr>
          </w:pPr>
          <w:hyperlink w:anchor="_Toc89825994" w:history="1">
            <w:r w:rsidR="00B331B8" w:rsidRPr="002C136B">
              <w:rPr>
                <w:rStyle w:val="Hiperhivatkozs"/>
                <w:noProof/>
              </w:rPr>
              <w:t>Irodalomjegyzék</w:t>
            </w:r>
            <w:r w:rsidR="00B331B8">
              <w:rPr>
                <w:noProof/>
                <w:webHidden/>
              </w:rPr>
              <w:tab/>
            </w:r>
            <w:r w:rsidR="00B331B8">
              <w:rPr>
                <w:noProof/>
                <w:webHidden/>
              </w:rPr>
              <w:fldChar w:fldCharType="begin"/>
            </w:r>
            <w:r w:rsidR="00B331B8">
              <w:rPr>
                <w:noProof/>
                <w:webHidden/>
              </w:rPr>
              <w:instrText xml:space="preserve"> PAGEREF _Toc89825994 \h </w:instrText>
            </w:r>
            <w:r w:rsidR="00B331B8">
              <w:rPr>
                <w:noProof/>
                <w:webHidden/>
              </w:rPr>
            </w:r>
            <w:r w:rsidR="00B331B8">
              <w:rPr>
                <w:noProof/>
                <w:webHidden/>
              </w:rPr>
              <w:fldChar w:fldCharType="separate"/>
            </w:r>
            <w:r w:rsidR="00B331B8">
              <w:rPr>
                <w:noProof/>
                <w:webHidden/>
              </w:rPr>
              <w:t>45</w:t>
            </w:r>
            <w:r w:rsidR="00B331B8">
              <w:rPr>
                <w:noProof/>
                <w:webHidden/>
              </w:rPr>
              <w:fldChar w:fldCharType="end"/>
            </w:r>
          </w:hyperlink>
        </w:p>
        <w:p w14:paraId="258D06A6" w14:textId="3DE45897" w:rsidR="005005E5" w:rsidRDefault="005005E5">
          <w:r>
            <w:rPr>
              <w:b/>
              <w:bCs/>
            </w:rPr>
            <w:fldChar w:fldCharType="end"/>
          </w:r>
        </w:p>
      </w:sdtContent>
    </w:sdt>
    <w:p w14:paraId="01B0DC16" w14:textId="4AAAAB84" w:rsidR="00730B3C" w:rsidRDefault="00730B3C" w:rsidP="005005E5">
      <w:pPr>
        <w:ind w:firstLine="0"/>
      </w:pPr>
    </w:p>
    <w:p w14:paraId="78F7E073" w14:textId="77777777" w:rsidR="0063585C" w:rsidRPr="00B50CAA" w:rsidRDefault="0063585C" w:rsidP="0009051E">
      <w:pPr>
        <w:pStyle w:val="Kpalrs"/>
      </w:pPr>
    </w:p>
    <w:p w14:paraId="586A9F47" w14:textId="77777777" w:rsidR="00681E99" w:rsidRPr="00B50CAA" w:rsidRDefault="00681E99" w:rsidP="00854BDC">
      <w:pPr>
        <w:pStyle w:val="Nyilatkozatcm"/>
      </w:pPr>
      <w:r w:rsidRPr="00B50CAA">
        <w:lastRenderedPageBreak/>
        <w:t>Hallgatói nyilatkozat</w:t>
      </w:r>
    </w:p>
    <w:p w14:paraId="0D6D4F2C" w14:textId="36DA9C9C"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A87F7E">
        <w:rPr>
          <w:b/>
          <w:bCs/>
          <w:noProof/>
        </w:rPr>
        <w:t>Nagy Viktor</w:t>
      </w:r>
      <w:r w:rsidRPr="00B50CAA">
        <w:rPr>
          <w:b/>
          <w:bCs/>
        </w:rPr>
        <w:fldChar w:fldCharType="end"/>
      </w:r>
      <w:r w:rsidRPr="00B50CAA">
        <w:t xml:space="preserve">, szigorló hallgató kijelentem, hogy ezt a </w:t>
      </w:r>
      <w:r>
        <w:t>szakdolgozatot</w:t>
      </w:r>
      <w:r w:rsidR="008C722C">
        <w:t xml:space="preserve">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030E034B"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A572E1">
        <w:rPr>
          <w:noProof/>
        </w:rPr>
        <w:t>2021. 12. 09.</w:t>
      </w:r>
      <w:r w:rsidRPr="00B50CAA">
        <w:fldChar w:fldCharType="end"/>
      </w:r>
    </w:p>
    <w:p w14:paraId="5128D61A" w14:textId="77777777" w:rsidR="00681E99" w:rsidRDefault="005E01E0" w:rsidP="00854BDC">
      <w:pPr>
        <w:pStyle w:val="Nyilatkozatalrs"/>
      </w:pPr>
      <w:r>
        <w:tab/>
      </w:r>
      <w:r w:rsidR="00854BDC">
        <w:t>...</w:t>
      </w:r>
      <w:r>
        <w:t>…………………………………………….</w:t>
      </w:r>
    </w:p>
    <w:p w14:paraId="26AA76B1" w14:textId="6A01EB86" w:rsidR="005E01E0" w:rsidRDefault="005E01E0" w:rsidP="00854BDC">
      <w:pPr>
        <w:pStyle w:val="Nyilatkozatalrs"/>
      </w:pPr>
      <w:r>
        <w:tab/>
      </w:r>
      <w:fldSimple w:instr=" AUTHOR   \* MERGEFORMAT ">
        <w:r w:rsidR="00A87F7E">
          <w:t>Nagy Viktor</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12"/>
          <w:type w:val="continuous"/>
          <w:pgSz w:w="11907" w:h="16840" w:code="9"/>
          <w:pgMar w:top="1418" w:right="1418" w:bottom="1418" w:left="1418" w:header="708" w:footer="708" w:gutter="567"/>
          <w:cols w:space="708"/>
          <w:titlePg/>
          <w:docGrid w:linePitch="360"/>
        </w:sectPr>
      </w:pPr>
    </w:p>
    <w:p w14:paraId="56522442" w14:textId="0E7713FF" w:rsidR="0063585C" w:rsidRDefault="0063585C" w:rsidP="00816BCB">
      <w:pPr>
        <w:pStyle w:val="Fejezetcimszmozsnlkl"/>
      </w:pPr>
      <w:bookmarkStart w:id="1" w:name="_Toc87987720"/>
      <w:bookmarkStart w:id="2" w:name="_Toc89825956"/>
      <w:r w:rsidRPr="00B50CAA">
        <w:lastRenderedPageBreak/>
        <w:t>Összefoglaló</w:t>
      </w:r>
      <w:bookmarkEnd w:id="1"/>
      <w:bookmarkEnd w:id="2"/>
    </w:p>
    <w:p w14:paraId="18963483" w14:textId="61F571AB" w:rsidR="00CE1B8D" w:rsidRDefault="001B5B43" w:rsidP="007A61BB">
      <w:r>
        <w:t>A szórakozás egyik fontosabb eleme lehet a közösségi élmény, nem véletlen, hogy a társasjátékok már évezredek óta a köztudatban vannak. A 2</w:t>
      </w:r>
      <w:r w:rsidR="00563876">
        <w:t xml:space="preserve">1. század </w:t>
      </w:r>
      <w:r>
        <w:t xml:space="preserve">az informatikának köszönhetően elhozta azt a lehetőséget, hogy </w:t>
      </w:r>
      <w:r w:rsidR="00563876">
        <w:t>ezt az élményt már úgy is átélhetjük, hogy nincs szükség élőben találkozni társaiddal. Emiatt a többszereplős internetes játékok nagy népszerűségnek örvendenek.</w:t>
      </w:r>
    </w:p>
    <w:p w14:paraId="16B92D52" w14:textId="695EC94D" w:rsidR="00CE1B8D" w:rsidRDefault="00CE1B8D" w:rsidP="007A61BB">
      <w:r>
        <w:t xml:space="preserve">Célunk az volt, hogy ezt az igény kielégítve elkészítsünk egy olyan alkalmazást, mely nem csak a társasjátékok közösségi élményét, de az online játékok kényelmét is kielégíti. Ezért készítettük el a BANG! nevezetű </w:t>
      </w:r>
      <w:r w:rsidR="001B5B43">
        <w:t>társas</w:t>
      </w:r>
      <w:r>
        <w:t xml:space="preserve">játéknak az online verzióját. </w:t>
      </w:r>
      <w:r w:rsidR="001B5B43">
        <w:t>Ez egy körökre osztott kártyajáték mely célja, hogy az általad játszott karakter nyerjen a többiekkel szemben.</w:t>
      </w:r>
    </w:p>
    <w:p w14:paraId="0946C67A" w14:textId="70AC509D" w:rsidR="007A61BB" w:rsidRDefault="001B5B43" w:rsidP="007A61BB">
      <w:r>
        <w:t xml:space="preserve">A szoftvert a lehető legújabb és legfrissebb technológiák felhasználásával próbáltuk elkészíteni. Ezáltal nem csak program minőségén emelni, de a saját szaktudásunkat is fejleszteni. </w:t>
      </w:r>
    </w:p>
    <w:p w14:paraId="6987F868" w14:textId="1D5D6002" w:rsidR="007A0E1B" w:rsidRDefault="001B5B43" w:rsidP="007A0E1B">
      <w:r>
        <w:t xml:space="preserve">A többes szám használata nem véletlen ugyanis, hogy minél több mindent el tudjunk készíteni a játékból ezalatt a rövid idő alatt, így társammal úgy döntöttünk, hogy ketten fogjuk elkészíteni azt. </w:t>
      </w:r>
      <w:r w:rsidR="007A0E1B">
        <w:t>A közös munka gördülékenyen ment, ugyanis a tervezési folyamatot leszámítva szét tudtuk választani egymástól a munkát, így elegendő volt a minimális mennyiségű kommunikáció.</w:t>
      </w:r>
    </w:p>
    <w:p w14:paraId="2238F496" w14:textId="42CB25ED" w:rsidR="007A0E1B" w:rsidRDefault="007A0E1B" w:rsidP="007A0E1B">
      <w:r>
        <w:t xml:space="preserve">Végeredményében sikerült is elkészíteni az alkalmazást játszható szintre, azonban ez nem jelenti azt, hogy ne lehetne rajta fejleszteni. Ez egy viszonylag komplex társasjáték így rengeteg opciót kellett leimplementálni, de fel voltunk </w:t>
      </w:r>
      <w:r w:rsidR="008C2EC9">
        <w:t>rá készülve</w:t>
      </w:r>
      <w:r>
        <w:t>, hogy sok munkaidőt kell beleraknunk.</w:t>
      </w:r>
    </w:p>
    <w:p w14:paraId="6B4B335B" w14:textId="7BEC8808" w:rsidR="007A0E1B" w:rsidRDefault="007A0E1B" w:rsidP="007A0E1B">
      <w:r>
        <w:t xml:space="preserve">Azonban egy-két hónap sajnos nem elég arra, hogy egy ilyen </w:t>
      </w:r>
      <w:r w:rsidR="00114DD5">
        <w:t xml:space="preserve">nehézségű </w:t>
      </w:r>
      <w:r>
        <w:t xml:space="preserve">társasjáték teljesen hibátlan szinten működjön, de megtettünk minden tőlünk telhetőt, hogy </w:t>
      </w:r>
      <w:r w:rsidR="00AE1CEE">
        <w:t>játszható</w:t>
      </w:r>
      <w:r w:rsidR="00114DD5">
        <w:t xml:space="preserve"> legyen a játék</w:t>
      </w:r>
      <w:r w:rsidR="00AE1CEE">
        <w:t>, melyet később könnyű továbbfejleszteni és javítani.</w:t>
      </w:r>
    </w:p>
    <w:p w14:paraId="544712F2" w14:textId="0CEE467E" w:rsidR="007A0E1B" w:rsidRPr="007A61BB" w:rsidRDefault="007A0E1B" w:rsidP="007A61BB"/>
    <w:p w14:paraId="18F0F7B7" w14:textId="636E18D0" w:rsidR="0063585C" w:rsidRPr="00BB08CC" w:rsidRDefault="0063585C" w:rsidP="00816BCB">
      <w:pPr>
        <w:pStyle w:val="Fejezetcimszmozsnlkl"/>
        <w:rPr>
          <w:lang w:val="en-US"/>
        </w:rPr>
      </w:pPr>
      <w:bookmarkStart w:id="3" w:name="_Toc87987721"/>
      <w:bookmarkStart w:id="4" w:name="_Toc89825957"/>
      <w:r w:rsidRPr="00BB08CC">
        <w:rPr>
          <w:lang w:val="en-US"/>
        </w:rPr>
        <w:lastRenderedPageBreak/>
        <w:t>Abstract</w:t>
      </w:r>
      <w:bookmarkEnd w:id="3"/>
      <w:bookmarkEnd w:id="4"/>
    </w:p>
    <w:p w14:paraId="47C523F9" w14:textId="77777777" w:rsidR="00AE1CEE" w:rsidRPr="00BB08CC" w:rsidRDefault="00AE1CEE" w:rsidP="00AE1CEE">
      <w:pPr>
        <w:rPr>
          <w:lang w:val="en-US"/>
        </w:rPr>
      </w:pPr>
      <w:r w:rsidRPr="00BB08CC">
        <w:rPr>
          <w:lang w:val="en-US"/>
        </w:rPr>
        <w:t>One of the most important elements of entertainment can be a social experience, and it is no coincidence that board games have been around for thousands of years. The 21st century, thanks to information technology, has brought the possibility of having this experience without the need to meet your peers in person. This is why multiplayer online games are so popular.</w:t>
      </w:r>
    </w:p>
    <w:p w14:paraId="7101D0F6" w14:textId="77777777" w:rsidR="00AE1CEE" w:rsidRPr="00BB08CC" w:rsidRDefault="00AE1CEE" w:rsidP="00AE1CEE">
      <w:pPr>
        <w:rPr>
          <w:lang w:val="en-US"/>
        </w:rPr>
      </w:pPr>
      <w:r w:rsidRPr="00BB08CC">
        <w:rPr>
          <w:lang w:val="en-US"/>
        </w:rPr>
        <w:t>Our goal was to meet this need by creating an application that not only offers the social experience of board games, but also the convenience of online gaming. That's why we created an online version of the board game BANG! It's a turn-based card game where the goal is for the character you play to win against the others.</w:t>
      </w:r>
    </w:p>
    <w:p w14:paraId="6DBA4E79" w14:textId="77777777" w:rsidR="00AE1CEE" w:rsidRPr="00BB08CC" w:rsidRDefault="00AE1CEE" w:rsidP="00AE1CEE">
      <w:pPr>
        <w:rPr>
          <w:lang w:val="en-US"/>
        </w:rPr>
      </w:pPr>
      <w:r w:rsidRPr="00BB08CC">
        <w:rPr>
          <w:lang w:val="en-US"/>
        </w:rPr>
        <w:t xml:space="preserve">We tried to make the software using the latest and most up-to-date technologies. In this way, we not only improve the quality of our software, but also our own skills. </w:t>
      </w:r>
    </w:p>
    <w:p w14:paraId="1F616162" w14:textId="61EE4848" w:rsidR="00AE1CEE" w:rsidRPr="00BB08CC" w:rsidRDefault="00AE1CEE" w:rsidP="00AE1CEE">
      <w:pPr>
        <w:rPr>
          <w:lang w:val="en-US"/>
        </w:rPr>
      </w:pPr>
      <w:r w:rsidRPr="00BB08CC">
        <w:rPr>
          <w:lang w:val="en-US"/>
        </w:rPr>
        <w:t xml:space="preserve">The use of the plural is not a coincidence, because we wanted to make as much of the game as possible in such a short time, so my partner and I decided to make it </w:t>
      </w:r>
      <w:r w:rsidR="00D41F22" w:rsidRPr="00BB08CC">
        <w:rPr>
          <w:lang w:val="en-US"/>
        </w:rPr>
        <w:t>together</w:t>
      </w:r>
      <w:r w:rsidRPr="00BB08CC">
        <w:rPr>
          <w:lang w:val="en-US"/>
        </w:rPr>
        <w:t>. Working together went smoothly, as we were able to separate our work apart from the design process, so that a minimum amount of communication was sufficient.</w:t>
      </w:r>
    </w:p>
    <w:p w14:paraId="75E1B5F4" w14:textId="3D5EC5F1" w:rsidR="00AE1CEE" w:rsidRPr="00BB08CC" w:rsidRDefault="00AE1CEE" w:rsidP="00AE1CEE">
      <w:pPr>
        <w:rPr>
          <w:lang w:val="en-US"/>
        </w:rPr>
      </w:pPr>
      <w:r w:rsidRPr="00BB08CC">
        <w:rPr>
          <w:lang w:val="en-US"/>
        </w:rPr>
        <w:t>In the end, we managed to get the application to a playable level, but that doesn't mean that it can't be improved. It's a relatively complex board game so there were a lot of options to implement, but we were prepared to put in a lot of work.</w:t>
      </w:r>
    </w:p>
    <w:p w14:paraId="77DC7E59" w14:textId="4F07E5C6" w:rsidR="00D41F22" w:rsidRPr="00BB08CC" w:rsidRDefault="001B6921" w:rsidP="00AE1CEE">
      <w:pPr>
        <w:rPr>
          <w:lang w:val="en-US"/>
        </w:rPr>
      </w:pPr>
      <w:r w:rsidRPr="00BB08CC">
        <w:rPr>
          <w:lang w:val="en-US"/>
        </w:rPr>
        <w:t>However</w:t>
      </w:r>
      <w:r w:rsidR="00D41F22" w:rsidRPr="00BB08CC">
        <w:rPr>
          <w:lang w:val="en-US"/>
        </w:rPr>
        <w:t>, a month or two is not enough to get a board game of this difficulty to a completely flawless level, but we have done our best to make the game playable and easy to develop and improve later.</w:t>
      </w:r>
    </w:p>
    <w:p w14:paraId="31536188" w14:textId="30ADA111" w:rsidR="001A57BC" w:rsidRDefault="003F5425" w:rsidP="006A1B7F">
      <w:pPr>
        <w:pStyle w:val="Cmsor1"/>
      </w:pPr>
      <w:bookmarkStart w:id="5" w:name="_Toc332797397"/>
      <w:bookmarkStart w:id="6" w:name="_Toc87987722"/>
      <w:bookmarkStart w:id="7" w:name="_Toc89825958"/>
      <w:r>
        <w:lastRenderedPageBreak/>
        <w:t>Bevezetés</w:t>
      </w:r>
      <w:bookmarkEnd w:id="5"/>
      <w:bookmarkEnd w:id="6"/>
      <w:bookmarkEnd w:id="7"/>
    </w:p>
    <w:p w14:paraId="4BFF7727" w14:textId="35D66CD1" w:rsidR="00430793" w:rsidRDefault="00430793" w:rsidP="00430793">
      <w:pPr>
        <w:pStyle w:val="Cmsor2"/>
      </w:pPr>
      <w:bookmarkStart w:id="8" w:name="_Toc89825959"/>
      <w:r>
        <w:t>Általános bevezető</w:t>
      </w:r>
      <w:bookmarkEnd w:id="8"/>
    </w:p>
    <w:p w14:paraId="7E195627" w14:textId="674C0FCD" w:rsidR="008813E0" w:rsidRDefault="008813E0" w:rsidP="008813E0">
      <w:r>
        <w:t>Ma már szinte elképzelhetetlen lenne az élet informatika nélkül. Ez az, ami meghatározza az életünk rengeteg aspektusát. A mindennapjaink részévé váltak nem csak szórakozás téren, de akár megélhetési szinten is, ugyanis ma már ritka egy olyan munkahely, ahol ne használnának minimális szinten se informatikai eszközöket. Akár említhetem a szakdolgozat írását is, mert annak is konkrét követelményi vannak, hogy az adott szövegszerkesztőben mit, hogyan kell beállítani.</w:t>
      </w:r>
    </w:p>
    <w:p w14:paraId="6C072873" w14:textId="66F122FA" w:rsidR="008813E0" w:rsidRDefault="008813E0" w:rsidP="008813E0">
      <w:r>
        <w:t xml:space="preserve">Ahogy halad az idő előre, úgy fejlődnek </w:t>
      </w:r>
      <w:r w:rsidR="00F84C5A">
        <w:t>nem csak az informatikai eszközök, mint például számítógép, játékkonzolok, telefonok, hanem az informatikai szoftverek is. Erre szükség is van ugyanis mivel egyre jobban behálózza a napjainkat ezért azok a szoftverek fognak fennmaradni</w:t>
      </w:r>
      <w:r w:rsidR="00306AC0">
        <w:t>,</w:t>
      </w:r>
      <w:r w:rsidR="00F84C5A">
        <w:t xml:space="preserve"> amelyek a </w:t>
      </w:r>
      <w:proofErr w:type="spellStart"/>
      <w:r w:rsidR="00F84C5A">
        <w:t>legfelhasználóbarátabbak</w:t>
      </w:r>
      <w:proofErr w:type="spellEnd"/>
      <w:r w:rsidR="008C2EC9">
        <w:t xml:space="preserve"> és leginkább kielégíti az adott társadalom igényeit</w:t>
      </w:r>
      <w:r w:rsidR="00F84C5A">
        <w:t xml:space="preserve">. </w:t>
      </w:r>
    </w:p>
    <w:p w14:paraId="52ACB0B6" w14:textId="23C27F9D" w:rsidR="00085772" w:rsidRPr="008813E0" w:rsidRDefault="00085772" w:rsidP="008813E0">
      <w:r>
        <w:t>Az elmúlt időszakban kifejezett figyelmet kaptak a szórakoztatás céljából készült szoftverek</w:t>
      </w:r>
      <w:r w:rsidR="00060312">
        <w:t xml:space="preserve"> is</w:t>
      </w:r>
      <w:r>
        <w:t>. Hatalmas iparágaknak a</w:t>
      </w:r>
      <w:r w:rsidR="00060312">
        <w:t>z</w:t>
      </w:r>
      <w:r>
        <w:t xml:space="preserve"> egyik fő profilja</w:t>
      </w:r>
      <w:r w:rsidR="00060312">
        <w:t xml:space="preserve"> is</w:t>
      </w:r>
      <w:r>
        <w:t xml:space="preserve"> a játékszoftverek</w:t>
      </w:r>
      <w:r w:rsidR="00060312">
        <w:t>/konzolok</w:t>
      </w:r>
      <w:r>
        <w:t xml:space="preserve"> fejlesztése </w:t>
      </w:r>
      <w:r w:rsidR="00060312">
        <w:t xml:space="preserve">és készítése </w:t>
      </w:r>
      <w:r>
        <w:t xml:space="preserve">(Microsoft, Sony, Nintendo), így </w:t>
      </w:r>
      <w:r w:rsidR="00666479">
        <w:t xml:space="preserve">ez </w:t>
      </w:r>
      <w:r>
        <w:t>megkerülhetetlen egy átlagember számára is. Egy komolyabb játék elkészítése felérhet akár egy mozifilm költségeivel</w:t>
      </w:r>
      <w:r w:rsidR="00060312">
        <w:t>, például a 2020-ban készül „</w:t>
      </w:r>
      <w:proofErr w:type="spellStart"/>
      <w:r w:rsidR="00060312">
        <w:t>Cyberpunk</w:t>
      </w:r>
      <w:proofErr w:type="spellEnd"/>
      <w:r w:rsidR="00060312">
        <w:t xml:space="preserve"> 2077” nevű játék</w:t>
      </w:r>
      <w:r w:rsidR="00666479">
        <w:t>nak a</w:t>
      </w:r>
      <w:r w:rsidR="00060312">
        <w:t xml:space="preserve"> fejlesztési és marketing költsége</w:t>
      </w:r>
      <w:r w:rsidR="00666479">
        <w:t>i</w:t>
      </w:r>
      <w:r w:rsidR="00060312">
        <w:t xml:space="preserve"> meghaladt</w:t>
      </w:r>
      <w:r w:rsidR="00666479">
        <w:t>ák</w:t>
      </w:r>
      <w:r w:rsidR="00060312">
        <w:t xml:space="preserve"> a 300 millió dollárt is</w:t>
      </w:r>
      <w:r w:rsidR="00131333">
        <w:t xml:space="preserve"> </w:t>
      </w:r>
      <w:r w:rsidR="00131333">
        <w:fldChar w:fldCharType="begin"/>
      </w:r>
      <w:r w:rsidR="00131333">
        <w:instrText xml:space="preserve"> REF _Ref89265466 \r \h </w:instrText>
      </w:r>
      <w:r w:rsidR="00131333">
        <w:fldChar w:fldCharType="separate"/>
      </w:r>
      <w:r w:rsidR="00131333">
        <w:t>[1]</w:t>
      </w:r>
      <w:r w:rsidR="00131333">
        <w:fldChar w:fldCharType="end"/>
      </w:r>
      <w:r w:rsidR="00060312">
        <w:t>. Azonban nem csak a konzolos/számítógépes játékoknak van hatalmas népszerűsége, hanem az online böngészőn keresztül játszható játékoknak is.</w:t>
      </w:r>
    </w:p>
    <w:p w14:paraId="7370664F" w14:textId="37A46A79" w:rsidR="00430793" w:rsidRDefault="00131333" w:rsidP="00430793">
      <w:pPr>
        <w:pStyle w:val="Cmsor2"/>
      </w:pPr>
      <w:bookmarkStart w:id="9" w:name="_Toc89825960"/>
      <w:r>
        <w:t>Internetes játékok, t</w:t>
      </w:r>
      <w:r w:rsidR="00430793">
        <w:t>ársasjátékok</w:t>
      </w:r>
      <w:bookmarkEnd w:id="9"/>
    </w:p>
    <w:p w14:paraId="0032C535" w14:textId="6C555C19" w:rsidR="00060312" w:rsidRDefault="007A61BB" w:rsidP="00060312">
      <w:r>
        <w:t>Kis</w:t>
      </w:r>
      <w:r w:rsidR="008A2D16">
        <w:t>koromban is rengeteg weboldal épült arra, hogy a fejlesztők által készített ügyességi/logikai és egyéb internetes játékokat összefogja</w:t>
      </w:r>
      <w:r w:rsidR="00EE1220">
        <w:t xml:space="preserve">. Ilyenek voltak például az „Y8” és a „Startlap” weboldalak. Ezek mind Adobe Flash technológiára épültek, amely egy az internetes grafikát megjelenítő szoftver volt. Azonban biztonsági hibái miatt ennek a szoftvernek 2021 elején megszűnt a támogatása </w:t>
      </w:r>
      <w:r w:rsidR="0074754C">
        <w:fldChar w:fldCharType="begin"/>
      </w:r>
      <w:r w:rsidR="0074754C">
        <w:instrText xml:space="preserve"> REF _Ref89269340 \r \h </w:instrText>
      </w:r>
      <w:r w:rsidR="0074754C">
        <w:fldChar w:fldCharType="separate"/>
      </w:r>
      <w:r w:rsidR="0074754C">
        <w:t>[2]</w:t>
      </w:r>
      <w:r w:rsidR="0074754C">
        <w:fldChar w:fldCharType="end"/>
      </w:r>
      <w:r w:rsidR="00EE1220">
        <w:t>.</w:t>
      </w:r>
      <w:r w:rsidR="0074754C">
        <w:t xml:space="preserve"> </w:t>
      </w:r>
    </w:p>
    <w:p w14:paraId="0A5D9188" w14:textId="77A6799B" w:rsidR="00BD475E" w:rsidRDefault="0074754C" w:rsidP="00060312">
      <w:r>
        <w:t xml:space="preserve">Azonban itt kitérnék a társasjátékok népszerűségére is és a kapcsolatukra az internetes játékokkal. A </w:t>
      </w:r>
      <w:r w:rsidR="009469D5">
        <w:t xml:space="preserve">társasjáték fogalma nagyon régre nyúlik vissza, feltárások bizonyítják, hogy már időszámításunk előtt is léteztek. </w:t>
      </w:r>
      <w:r w:rsidR="00BD475E">
        <w:t xml:space="preserve">Így nem csoda, hogy manapság is </w:t>
      </w:r>
      <w:r w:rsidR="00BD475E">
        <w:lastRenderedPageBreak/>
        <w:t xml:space="preserve">hatalmas népszerűségnek örvendenek. Eléggé gyakoriak azok a társasjátékok is melyek kaptak internetes megfelelőt is (pl.: Honfoglaló, </w:t>
      </w:r>
      <w:proofErr w:type="spellStart"/>
      <w:r w:rsidR="00BD475E">
        <w:t>Monopoly</w:t>
      </w:r>
      <w:proofErr w:type="spellEnd"/>
      <w:r w:rsidR="00BD475E">
        <w:t xml:space="preserve">, </w:t>
      </w:r>
      <w:proofErr w:type="spellStart"/>
      <w:r w:rsidR="00BD475E">
        <w:t>Activity</w:t>
      </w:r>
      <w:proofErr w:type="spellEnd"/>
      <w:r w:rsidR="0002193E">
        <w:t xml:space="preserve">, </w:t>
      </w:r>
      <w:proofErr w:type="spellStart"/>
      <w:r w:rsidR="0002193E">
        <w:t>Uno</w:t>
      </w:r>
      <w:proofErr w:type="spellEnd"/>
      <w:r w:rsidR="00BD475E">
        <w:t xml:space="preserve">). </w:t>
      </w:r>
    </w:p>
    <w:p w14:paraId="3C938EF7" w14:textId="58171903" w:rsidR="0074754C" w:rsidRPr="00060312" w:rsidRDefault="0002193E" w:rsidP="00060312">
      <w:r>
        <w:t xml:space="preserve">Ezért </w:t>
      </w:r>
      <w:r w:rsidR="00BD475E">
        <w:t>úgy gondoltuk, hogy mi is kihasználjuk ennek a két területnek a népszerűségét és megalkot</w:t>
      </w:r>
      <w:r>
        <w:t>ju</w:t>
      </w:r>
      <w:r w:rsidR="00BD475E">
        <w:t>k egy bonyolultabb társasjáték internetes megfelelőjét. A többesszám használata nem véletlen, erre a következő fejezetben ki is térek.</w:t>
      </w:r>
    </w:p>
    <w:p w14:paraId="673B7CF3" w14:textId="46718E2D" w:rsidR="00430793" w:rsidRDefault="00430793" w:rsidP="00430793">
      <w:pPr>
        <w:pStyle w:val="Cmsor2"/>
      </w:pPr>
      <w:bookmarkStart w:id="10" w:name="_Ref89253192"/>
      <w:bookmarkStart w:id="11" w:name="_Toc89825961"/>
      <w:r>
        <w:t>Közös munka</w:t>
      </w:r>
      <w:bookmarkEnd w:id="10"/>
      <w:bookmarkEnd w:id="11"/>
    </w:p>
    <w:p w14:paraId="32CA9C9C" w14:textId="1650DFB9" w:rsidR="00342D1F" w:rsidRDefault="00342D1F" w:rsidP="00342D1F">
      <w:r>
        <w:t xml:space="preserve">A projektet alapvetően ketten csináltuk Markovics Gergellyel, ugyanis szerettünk volna egy minél nagyobb és részletesebb szoftvert alkotni, ami később akár ténylegesen használható lesz bárki számára. Az önálló laboratórium tárgynál már közösen dolgoztunk és könnyen tudtunk együtt haladni, így célszerűnek gondoltuk, hogy a szakdolgozathoz készült munkánkat is közösen </w:t>
      </w:r>
      <w:r w:rsidR="00666479">
        <w:t>hozzuk létre</w:t>
      </w:r>
      <w:r>
        <w:t>.</w:t>
      </w:r>
      <w:r w:rsidR="00085E8D">
        <w:t xml:space="preserve"> </w:t>
      </w:r>
    </w:p>
    <w:p w14:paraId="22F66535" w14:textId="444E810E" w:rsidR="00085E8D" w:rsidRDefault="00085E8D" w:rsidP="00085E8D">
      <w:r>
        <w:t xml:space="preserve">Azonban a korábbi munkánkkal ellentétben, </w:t>
      </w:r>
      <w:r w:rsidR="00666479">
        <w:t>ahol nem azon volt a hangsúly, hogy minél inkább szétszedjük a megoldandó problémákat</w:t>
      </w:r>
      <w:r>
        <w:t>, idén úgy gondoltuk célszerűnek, hogy jobban leválasztjuk magunkat a másik munkafolyamatáról és jobban elhatárolható részeken dolgozzunk, ne</w:t>
      </w:r>
      <w:r w:rsidR="004753AB">
        <w:t xml:space="preserve"> </w:t>
      </w:r>
      <w:r>
        <w:t>függjünk attól, hogy a másik, hogy halad és mit csinál éppen. Ez az elején még nem kivitelezhető</w:t>
      </w:r>
      <w:r w:rsidR="00666479">
        <w:t>,</w:t>
      </w:r>
      <w:r>
        <w:t xml:space="preserve"> ugyanis a tervezési folyamat alatt</w:t>
      </w:r>
      <w:r w:rsidR="00666479">
        <w:t xml:space="preserve"> kénytelenek voltunk</w:t>
      </w:r>
      <w:r>
        <w:t xml:space="preserve"> az alapvető felépítést, specifikációt és kinézeti elemeket </w:t>
      </w:r>
      <w:r w:rsidR="00666479">
        <w:t>megbeszélni és elkészíteni.</w:t>
      </w:r>
    </w:p>
    <w:p w14:paraId="65756BE6" w14:textId="34B3BF73" w:rsidR="00A01970" w:rsidRDefault="00085E8D" w:rsidP="00085E8D">
      <w:r>
        <w:t xml:space="preserve"> Kérdéses</w:t>
      </w:r>
      <w:r w:rsidR="00A01970">
        <w:t xml:space="preserve"> volt, hogy hogyan szeretnénk szétosztani a feladatköröket</w:t>
      </w:r>
      <w:r>
        <w:t xml:space="preserve">. </w:t>
      </w:r>
      <w:r w:rsidR="00A01970">
        <w:t xml:space="preserve">Az első ötlet az volt, hogy backend-frontend vonalon </w:t>
      </w:r>
      <w:r w:rsidR="00666479">
        <w:t xml:space="preserve">választjuk el </w:t>
      </w:r>
      <w:r w:rsidR="00A01970">
        <w:t xml:space="preserve">azonban ezt elvetettük. Végül azt a megoldást választottuk, hogy ugyan mindketten fogunk backend és frontend feladatokat is készíteni, de inkább funkció szerint osztjuk </w:t>
      </w:r>
      <w:r w:rsidR="00666479">
        <w:t>ketté</w:t>
      </w:r>
      <w:r w:rsidR="00A01970">
        <w:t xml:space="preserve"> a munkát.</w:t>
      </w:r>
    </w:p>
    <w:p w14:paraId="00896BED" w14:textId="0D681C95" w:rsidR="00892AB9" w:rsidRDefault="00A01970" w:rsidP="00892AB9">
      <w:r>
        <w:t xml:space="preserve">Ez azt jelentette, hogy míg a társam készítette magát a játék logikáját és kinézetét (belesegítettem a tervezés részénél és a felhasznált képek elkészítésénél), én foglalkoztam minden olyan feladatkörrel, ami nem a konkrét játékmenethez tartozik. </w:t>
      </w:r>
      <w:r w:rsidR="00892AB9">
        <w:t>A specifikáció rész menü rendszer pontja (</w:t>
      </w:r>
      <w:r w:rsidR="00892AB9">
        <w:fldChar w:fldCharType="begin"/>
      </w:r>
      <w:r w:rsidR="00892AB9">
        <w:instrText xml:space="preserve"> REF _Ref89267564 \r \h </w:instrText>
      </w:r>
      <w:r w:rsidR="00892AB9">
        <w:fldChar w:fldCharType="separate"/>
      </w:r>
      <w:r w:rsidR="00892AB9">
        <w:t>3.1.1</w:t>
      </w:r>
      <w:r w:rsidR="00892AB9">
        <w:fldChar w:fldCharType="end"/>
      </w:r>
      <w:r w:rsidR="00892AB9">
        <w:t xml:space="preserve">) alatt részletezem, hogy mi volt a konkrét feladat, úgyhogy itt csak felületesen térek ki rá felsorolás </w:t>
      </w:r>
      <w:proofErr w:type="spellStart"/>
      <w:r w:rsidR="00892AB9">
        <w:t>szerűen</w:t>
      </w:r>
      <w:proofErr w:type="spellEnd"/>
      <w:r w:rsidR="00892AB9">
        <w:t xml:space="preserve">.    </w:t>
      </w:r>
    </w:p>
    <w:p w14:paraId="6E1D3780" w14:textId="1FAB88D0" w:rsidR="00952648" w:rsidRDefault="00952648" w:rsidP="00952648">
      <w:pPr>
        <w:pStyle w:val="Cmsor2"/>
      </w:pPr>
      <w:bookmarkStart w:id="12" w:name="_Toc89825962"/>
      <w:r>
        <w:t>Saját feladatrészek</w:t>
      </w:r>
      <w:bookmarkEnd w:id="12"/>
    </w:p>
    <w:p w14:paraId="1FCF7AF7" w14:textId="43FFEBB0" w:rsidR="00892AB9" w:rsidRDefault="0084563C" w:rsidP="00892AB9">
      <w:r>
        <w:t xml:space="preserve">Az elején </w:t>
      </w:r>
      <w:r w:rsidR="00653B87">
        <w:t xml:space="preserve">a </w:t>
      </w:r>
      <w:r>
        <w:t xml:space="preserve">közös munka részeként foglalkoztam a program alapvető tervezésén, ideértve az adatbázis kezdetleges megtervezését, a </w:t>
      </w:r>
      <w:r w:rsidR="00AB4EE8">
        <w:t>használati esetek</w:t>
      </w:r>
      <w:r>
        <w:t xml:space="preserve"> elkészítését és a </w:t>
      </w:r>
      <w:r>
        <w:lastRenderedPageBreak/>
        <w:t>felülethez használt skiccek felrajzolását</w:t>
      </w:r>
      <w:r w:rsidR="00653B87">
        <w:t>.</w:t>
      </w:r>
      <w:r>
        <w:t xml:space="preserve"> </w:t>
      </w:r>
      <w:r w:rsidR="00653B87">
        <w:t>E</w:t>
      </w:r>
      <w:r>
        <w:t>mel</w:t>
      </w:r>
      <w:r w:rsidR="00952648">
        <w:t>l</w:t>
      </w:r>
      <w:r>
        <w:t>ett átbeszéltük, hogy milyen architektúrát lenne érdemes használnunk. Későbbi munkafolyamat során besegítettem társamnak a felületéhez tartozó kártyák képeinek elkészítésével (</w:t>
      </w:r>
      <w:r w:rsidR="00952648">
        <w:t xml:space="preserve">46 darab kártya azonos méretűre vágása lekerekített széllel, a kártyákhoz tartozó franciakártya jelölések elkészítése és egyéb kisebb képek). </w:t>
      </w:r>
    </w:p>
    <w:p w14:paraId="7785D0BF" w14:textId="6C682314" w:rsidR="00952648" w:rsidRDefault="00B15C01" w:rsidP="00892AB9">
      <w:r>
        <w:t xml:space="preserve">A következőnek felsorolt feladatok közül a backend és frontend rész implementálása is a feladatom volt. Elsőként </w:t>
      </w:r>
      <w:r w:rsidR="00F06B89">
        <w:t>létre kellett hoznom a projekt alapját, tehát működnie kellett az adatbázisnak,</w:t>
      </w:r>
      <w:r w:rsidR="00653B87">
        <w:t xml:space="preserve"> a </w:t>
      </w:r>
      <w:proofErr w:type="spellStart"/>
      <w:r w:rsidR="00F06B89">
        <w:t>mikroszolgáltatásokna</w:t>
      </w:r>
      <w:r w:rsidR="00653B87">
        <w:t>k</w:t>
      </w:r>
      <w:proofErr w:type="spellEnd"/>
      <w:r w:rsidR="00653B87">
        <w:t xml:space="preserve"> és az azokon belüli </w:t>
      </w:r>
      <w:proofErr w:type="spellStart"/>
      <w:r w:rsidR="00653B87">
        <w:t>architektúrális</w:t>
      </w:r>
      <w:proofErr w:type="spellEnd"/>
      <w:r w:rsidR="00653B87">
        <w:t xml:space="preserve"> felépítésnek</w:t>
      </w:r>
      <w:r w:rsidR="00F06B89">
        <w:t xml:space="preserve">. </w:t>
      </w:r>
      <w:r w:rsidR="00653B87">
        <w:t>Ezek után a</w:t>
      </w:r>
      <w:r>
        <w:t xml:space="preserve"> bejelentkezés és regisztráció implementálása volt a legfontosabb </w:t>
      </w:r>
      <w:r w:rsidR="00653B87">
        <w:t>feladat, ugyanis később minden fontosabb fejlesztés erre az alapra épült</w:t>
      </w:r>
      <w:r>
        <w:t xml:space="preserve">. </w:t>
      </w:r>
      <w:r w:rsidR="00653B87">
        <w:t>Egyéb</w:t>
      </w:r>
      <w:r w:rsidR="00F06B89">
        <w:t xml:space="preserve"> feladataim</w:t>
      </w:r>
      <w:r w:rsidR="00653B87">
        <w:t xml:space="preserve"> voltak még </w:t>
      </w:r>
      <w:r w:rsidR="00F06B89">
        <w:t>például a barát rendszer</w:t>
      </w:r>
      <w:r w:rsidR="00653B87">
        <w:t xml:space="preserve"> kialakítása</w:t>
      </w:r>
      <w:r w:rsidR="00F06B89">
        <w:t>, a váró rendszer és egyéb ezekhez kapcsolódó feladatok</w:t>
      </w:r>
      <w:r w:rsidR="00653B87">
        <w:t xml:space="preserve"> megoldása</w:t>
      </w:r>
      <w:r w:rsidR="00F06B89">
        <w:t>. (pl. felhasználóhoz kötött eredmények mutatása, chat rendszer kialakítása)</w:t>
      </w:r>
    </w:p>
    <w:p w14:paraId="72169B31" w14:textId="09E1A869" w:rsidR="00653B87" w:rsidRDefault="00653B87" w:rsidP="00892AB9">
      <w:r>
        <w:t>Úgy próbáltuk szétosztani, hogy míg nálam a technológiai megoldások legyenek a hangsúlyosak addig társamnál inkább logikai megoldások implementálása. Azonban az én feladatkörömben is próbáltunk minél több hasznos funkciót meghatározni</w:t>
      </w:r>
      <w:r w:rsidR="00811796">
        <w:t>, ám ezt nem lehet olyan bonyolultsági szintre hozni logikai funkció téren, mint egy társasjáték logikát.</w:t>
      </w:r>
    </w:p>
    <w:p w14:paraId="5494ED56" w14:textId="289CB957" w:rsidR="00892AB9" w:rsidRDefault="00892AB9" w:rsidP="00892AB9">
      <w:pPr>
        <w:pStyle w:val="Cmsor2"/>
      </w:pPr>
      <w:bookmarkStart w:id="13" w:name="_Toc89825963"/>
      <w:r>
        <w:t>A dolgozat szerkezete</w:t>
      </w:r>
      <w:bookmarkEnd w:id="13"/>
    </w:p>
    <w:p w14:paraId="1F7F09B0" w14:textId="6FCE2AD9" w:rsidR="00892AB9" w:rsidRDefault="00AB4EE8" w:rsidP="00892AB9">
      <w:r>
        <w:t xml:space="preserve">A bevezető részt leszámítva alapvetően 4 nagyobb egységre lehet bontani a dolgozat felépítését. </w:t>
      </w:r>
      <w:r w:rsidR="00811796">
        <w:t xml:space="preserve">Az első részben ugyanis </w:t>
      </w:r>
      <w:r>
        <w:t xml:space="preserve">egy általános képet adtam arról, hogy mi az alap koncepció, miről fog szólni az elkészített program. </w:t>
      </w:r>
    </w:p>
    <w:p w14:paraId="074BC727" w14:textId="3476C95B" w:rsidR="00AB4EE8" w:rsidRDefault="005A5975" w:rsidP="00892AB9">
      <w:r>
        <w:t xml:space="preserve">A következő pont </w:t>
      </w:r>
      <w:r w:rsidR="007F6637">
        <w:t>egy részletesebb követelményspecifikáció lesz, ahol beszélek a rendszer kialakításáról, az adatbázis felépítéséről, a program architektúrájáról és a használati esetekről.</w:t>
      </w:r>
    </w:p>
    <w:p w14:paraId="680DA424" w14:textId="320A74B9" w:rsidR="006B0197" w:rsidRDefault="006B0197" w:rsidP="00892AB9">
      <w:r>
        <w:t>Majd ezt követi az önálló</w:t>
      </w:r>
      <w:r w:rsidR="00811796">
        <w:t xml:space="preserve"> munka minél </w:t>
      </w:r>
      <w:proofErr w:type="spellStart"/>
      <w:r w:rsidR="00811796">
        <w:t>szélesebbkörű</w:t>
      </w:r>
      <w:proofErr w:type="spellEnd"/>
      <w:r w:rsidR="00811796">
        <w:t xml:space="preserve"> és részletgazdagabb</w:t>
      </w:r>
      <w:r>
        <w:t xml:space="preserve"> bemutatása. Ez egy hosszabb blokk lesz</w:t>
      </w:r>
      <w:r w:rsidR="002E07F3">
        <w:t>,</w:t>
      </w:r>
      <w:r>
        <w:t xml:space="preserve"> ahol</w:t>
      </w:r>
      <w:r w:rsidR="002E07F3">
        <w:t xml:space="preserve"> bemutatom a program szerkezetét a backendtől a frontendig</w:t>
      </w:r>
      <w:r w:rsidR="00811796">
        <w:t xml:space="preserve"> haladva.</w:t>
      </w:r>
      <w:r w:rsidR="002E07F3">
        <w:t xml:space="preserve"> </w:t>
      </w:r>
      <w:r w:rsidR="00811796">
        <w:t>T</w:t>
      </w:r>
      <w:r w:rsidR="002E07F3">
        <w:t xml:space="preserve">ehát ennek a résznek </w:t>
      </w:r>
      <w:r w:rsidR="00811796">
        <w:t xml:space="preserve">a felépítése </w:t>
      </w:r>
      <w:r w:rsidR="002E07F3">
        <w:t xml:space="preserve">nem funkciók szerint </w:t>
      </w:r>
      <w:r w:rsidR="00811796">
        <w:t xml:space="preserve">fog </w:t>
      </w:r>
      <w:r w:rsidR="002E07F3">
        <w:t>szétosztás</w:t>
      </w:r>
      <w:r w:rsidR="00811796">
        <w:t>ra kerülni</w:t>
      </w:r>
      <w:r w:rsidR="002E07F3">
        <w:t>, hanem az architektúrában lentről felfel</w:t>
      </w:r>
      <w:r w:rsidR="00811796">
        <w:t>é haladva kerül bemutatásra</w:t>
      </w:r>
      <w:r w:rsidR="002E07F3">
        <w:t xml:space="preserve">. Kitérek minden számomra érdekesebbnek vagy bonyolultabbnak </w:t>
      </w:r>
      <w:r w:rsidR="00874360">
        <w:t>talált programelemre és logikai megoldásra.</w:t>
      </w:r>
      <w:r w:rsidR="0023788E">
        <w:t xml:space="preserve"> Alapvetően akartam egy külön technológia fület, ahol leírom az általam felhasznált technológiák működését, azonban feleslegesnek </w:t>
      </w:r>
      <w:r w:rsidR="0023788E">
        <w:lastRenderedPageBreak/>
        <w:t>éreztem, ugyanis amikor a használatáról van szó ott röviden alapból is kitértem volna a jelentésére. Úgyhogy arra jutottam, hogy inkább akkor részletesebben leírom az adott résznél.</w:t>
      </w:r>
    </w:p>
    <w:p w14:paraId="4B91AA9A" w14:textId="198EE96E" w:rsidR="00753855" w:rsidRPr="00753855" w:rsidRDefault="002E07F3" w:rsidP="002C0828">
      <w:r>
        <w:t>Végül zárásként megpróbálom objektívan értékelni az elért eredményt, összegezni, hogy mire jutottunk, mik voltak a nehézségek, mit tanultam a feladat megoldása során, mire mekkora hangsúlyt fektettem. Ezen felül leírom, hogy miben lehetne még továbbfejleszteni a programot, mi az</w:t>
      </w:r>
      <w:r w:rsidR="00126518">
        <w:t>,</w:t>
      </w:r>
      <w:r>
        <w:t xml:space="preserve"> amit terveztünk bele</w:t>
      </w:r>
      <w:r w:rsidR="00126518">
        <w:t>,</w:t>
      </w:r>
      <w:r>
        <w:t xml:space="preserve"> de nem sikerült időben megvalósítani.</w:t>
      </w:r>
    </w:p>
    <w:p w14:paraId="2A9C9A32" w14:textId="3A38ECEB" w:rsidR="007F6637" w:rsidRPr="007F6637" w:rsidRDefault="007F6637" w:rsidP="007F6637">
      <w:pPr>
        <w:pStyle w:val="Cmsor1"/>
      </w:pPr>
      <w:bookmarkStart w:id="14" w:name="_Toc89825964"/>
      <w:r>
        <w:lastRenderedPageBreak/>
        <w:t>Tervezés, architektúra</w:t>
      </w:r>
      <w:bookmarkEnd w:id="14"/>
    </w:p>
    <w:p w14:paraId="24AD90C2" w14:textId="2970AEDC" w:rsidR="00556E29" w:rsidRDefault="004E393F" w:rsidP="00556E29">
      <w:pPr>
        <w:pStyle w:val="Cmsor2"/>
      </w:pPr>
      <w:bookmarkStart w:id="15" w:name="_Toc89825965"/>
      <w:r>
        <w:t>Specifikáció</w:t>
      </w:r>
      <w:bookmarkEnd w:id="15"/>
    </w:p>
    <w:p w14:paraId="62F10117" w14:textId="6E3D9EFC" w:rsidR="00F84C5A" w:rsidRDefault="00F84C5A" w:rsidP="00F84C5A">
      <w:r>
        <w:t xml:space="preserve">A program mivel szétosztható két részre </w:t>
      </w:r>
      <w:r w:rsidR="001C61F8">
        <w:t xml:space="preserve">(játék logika és minden más) </w:t>
      </w:r>
      <w:r>
        <w:t>ezért külön</w:t>
      </w:r>
      <w:del w:id="16" w:author="Bence Kovari" w:date="2021-12-09T00:19:00Z">
        <w:r w:rsidDel="00935A35">
          <w:delText xml:space="preserve"> szedem </w:delText>
        </w:r>
      </w:del>
      <w:ins w:id="17" w:author="Bence Kovari" w:date="2021-12-09T00:19:00Z">
        <w:r w:rsidR="00935A35">
          <w:t xml:space="preserve">választom </w:t>
        </w:r>
      </w:ins>
      <w:r>
        <w:t xml:space="preserve">őket, azonban a második részéről nem fogok nagyon pontos specifikációt adni, ugyanis abban csak a tervezés szintjén vettem részt, nem én </w:t>
      </w:r>
      <w:r w:rsidR="001C61F8">
        <w:t xml:space="preserve">finomítottam és </w:t>
      </w:r>
      <w:r>
        <w:t xml:space="preserve">implementáltam. </w:t>
      </w:r>
      <w:r w:rsidR="001C61F8">
        <w:t>Ahogy</w:t>
      </w:r>
      <w:r>
        <w:t xml:space="preserve"> a</w:t>
      </w:r>
      <w:r w:rsidR="000E262F">
        <w:t>zt a bevezetőben (</w:t>
      </w:r>
      <w:r w:rsidR="000E262F">
        <w:fldChar w:fldCharType="begin"/>
      </w:r>
      <w:r w:rsidR="000E262F">
        <w:instrText xml:space="preserve"> REF _Ref89253192 \r \h </w:instrText>
      </w:r>
      <w:r w:rsidR="000E262F">
        <w:fldChar w:fldCharType="separate"/>
      </w:r>
      <w:r w:rsidR="000E262F">
        <w:t>1.3</w:t>
      </w:r>
      <w:r w:rsidR="000E262F">
        <w:fldChar w:fldCharType="end"/>
      </w:r>
      <w:r w:rsidR="000E262F">
        <w:t>)</w:t>
      </w:r>
      <w:r>
        <w:t xml:space="preserve"> említettem </w:t>
      </w:r>
      <w:r w:rsidR="000E262F">
        <w:t xml:space="preserve">én feleltem a játék egyéb működtető elemeiért, ami nem maga a játszható játék. (pl.: </w:t>
      </w:r>
      <w:proofErr w:type="spellStart"/>
      <w:r w:rsidR="000E262F">
        <w:t>authentikáció</w:t>
      </w:r>
      <w:proofErr w:type="spellEnd"/>
      <w:r w:rsidR="000E262F">
        <w:t>, várórendszer, menü, chat, barátrendszer stb</w:t>
      </w:r>
      <w:r w:rsidR="00C358C6">
        <w:t>.</w:t>
      </w:r>
      <w:r w:rsidR="000E262F">
        <w:t>)</w:t>
      </w:r>
    </w:p>
    <w:p w14:paraId="47B6E357" w14:textId="0BC267AC" w:rsidR="00C358C6" w:rsidRDefault="00C358C6" w:rsidP="00C358C6">
      <w:pPr>
        <w:pStyle w:val="Cmsor3"/>
      </w:pPr>
      <w:bookmarkStart w:id="18" w:name="_Ref89267564"/>
      <w:bookmarkStart w:id="19" w:name="_Toc89825966"/>
      <w:r>
        <w:t>A menü rendszer</w:t>
      </w:r>
      <w:bookmarkEnd w:id="18"/>
      <w:bookmarkEnd w:id="19"/>
    </w:p>
    <w:p w14:paraId="3211FF3D" w14:textId="4873F705" w:rsidR="000E262F" w:rsidRDefault="000E262F" w:rsidP="00F84C5A">
      <w:r>
        <w:t xml:space="preserve">A szoftver elindításakor egy bejelentkező felület fogad minket. Itt meg tudjuk adni a felhasználónevünket (aminek muszáj egyedinek lennie) és a </w:t>
      </w:r>
      <w:proofErr w:type="spellStart"/>
      <w:r>
        <w:t>jelszavunkat</w:t>
      </w:r>
      <w:proofErr w:type="spellEnd"/>
      <w:r>
        <w:t xml:space="preserve"> (kötelező tartalmaznia legalább egy nagy betűt</w:t>
      </w:r>
      <w:r w:rsidR="003A46EC">
        <w:t xml:space="preserve"> és kisbetűt,</w:t>
      </w:r>
      <w:r>
        <w:t xml:space="preserve"> és legalább egy számot). Azonban</w:t>
      </w:r>
      <w:r w:rsidR="00C358C6">
        <w:t>,</w:t>
      </w:r>
      <w:r>
        <w:t xml:space="preserve"> ha még nem regisztráltunk nem fogunk tudni belépni, ilyenkor a </w:t>
      </w:r>
      <w:r w:rsidR="00C358C6">
        <w:t xml:space="preserve">„Bejelentkezés” gomb alatt át tudunk lépni a regisztrációs felületre. Itt ugyanúgy meg kell adni a felhasználónév-jelszó párost, azonban meg kell erősíteni a jelszót, ugyanis, ha a két jelszó bemenet nem egyezik nem engedélyezi a regisztrációt. Sikeres regisztráció esetén visszakerülünk a bejelentkező felületre, ahol már helyes </w:t>
      </w:r>
      <w:r w:rsidR="00FC3C8A">
        <w:t>adatok megadása</w:t>
      </w:r>
      <w:r w:rsidR="00C358C6">
        <w:t xml:space="preserve"> után be fogunk tudni jelentkezni. Innen fogunk átkerülni a menübe.</w:t>
      </w:r>
    </w:p>
    <w:p w14:paraId="2B11250E" w14:textId="22C04367" w:rsidR="00C358C6" w:rsidRDefault="00C358C6" w:rsidP="00F84C5A">
      <w:r>
        <w:t xml:space="preserve">A </w:t>
      </w:r>
      <w:r w:rsidR="004D3914">
        <w:t>menüt alapvetően két részre lehet osztani, a bal oldali fő részén jelennek meg azok az opciók, amelyeket végrehajthatunk</w:t>
      </w:r>
      <w:r w:rsidR="00FC3C8A">
        <w:t xml:space="preserve"> a menüre vonatkozóan.</w:t>
      </w:r>
      <w:r w:rsidR="004D3914">
        <w:t xml:space="preserve"> </w:t>
      </w:r>
      <w:r w:rsidR="00FC3C8A">
        <w:t>I</w:t>
      </w:r>
      <w:r w:rsidR="004D3914">
        <w:t xml:space="preserve">lyen például a váró létrehozása, a </w:t>
      </w:r>
      <w:r w:rsidR="003A46EC">
        <w:t>váróba becsatlakozás jelszó alapján, a korábbi játékok eredményeinek megtekintése, a kijelentkezés és a profil törlése</w:t>
      </w:r>
      <w:r w:rsidR="004D3914">
        <w:t xml:space="preserve">. </w:t>
      </w:r>
      <w:r w:rsidR="003A46EC">
        <w:t>A kijelentkezés az visszadob a bejelentkező felületre</w:t>
      </w:r>
      <w:r w:rsidR="00FC3C8A">
        <w:t>.</w:t>
      </w:r>
      <w:r w:rsidR="003A46EC">
        <w:t xml:space="preserve"> a felhasználó törlése ugyanezt csinálja, csak mellette kitörli a felhasználót</w:t>
      </w:r>
      <w:r w:rsidR="00FC3C8A">
        <w:t xml:space="preserve"> így később ugyanazokkal az adatokkal nem lehetséges újra bejelentkezni</w:t>
      </w:r>
      <w:r w:rsidR="003A46EC">
        <w:t xml:space="preserve">. </w:t>
      </w:r>
      <w:r w:rsidR="004D3914">
        <w:t>A jobb oldalon pedig egy barátlista</w:t>
      </w:r>
      <w:r w:rsidR="003A46EC">
        <w:t xml:space="preserve"> található.</w:t>
      </w:r>
    </w:p>
    <w:p w14:paraId="478B718C" w14:textId="668A2A23" w:rsidR="003A46EC" w:rsidRDefault="003A46EC" w:rsidP="00F84C5A">
      <w:r>
        <w:t xml:space="preserve">A barátlista két felületen jelenik meg, a menüben és a </w:t>
      </w:r>
      <w:r w:rsidR="00FC3C8A">
        <w:t>váró</w:t>
      </w:r>
      <w:r>
        <w:t>ban.</w:t>
      </w:r>
      <w:r w:rsidR="001637E1">
        <w:t xml:space="preserve"> Annyi a különbség a kettő között, hogyha a felhasználó egy varóban van akkor tud küldeni meghívást egy barátjának, hogy ő is csatlakozzon be</w:t>
      </w:r>
      <w:r w:rsidR="00B358B2">
        <w:t>, míg a menüben nincs ilyen opció</w:t>
      </w:r>
      <w:r w:rsidR="001637E1">
        <w:t>. A lista három részre van osztva</w:t>
      </w:r>
      <w:r w:rsidR="00B358B2">
        <w:t>.</w:t>
      </w:r>
      <w:r w:rsidR="001637E1">
        <w:t xml:space="preserve"> </w:t>
      </w:r>
      <w:r w:rsidR="00B358B2">
        <w:t>V</w:t>
      </w:r>
      <w:r w:rsidR="001637E1">
        <w:t xml:space="preserve">an egy felsorolás azokról, akik ténylegesen a barátaink, van alatt egy kisebb lista rész, amely azokat az embereket tartalmazza, akik bejelöltek minket </w:t>
      </w:r>
      <w:r w:rsidR="001637E1">
        <w:lastRenderedPageBreak/>
        <w:t>ismerősnek azonban még nem jelöltük vissza</w:t>
      </w:r>
      <w:r w:rsidR="003C7706">
        <w:t xml:space="preserve"> őket. Végül</w:t>
      </w:r>
      <w:r w:rsidR="001637E1">
        <w:t xml:space="preserve"> </w:t>
      </w:r>
      <w:r w:rsidR="003C7706">
        <w:t>v</w:t>
      </w:r>
      <w:r w:rsidR="001637E1">
        <w:t>an legalul egy kis rész annak, hogy barátnak tudjunk jelölni új embereket név alapján (ezért is szükséges az egyedi név). Egy barátjelölést el lehet fogadni, ilyenkor bekerül a legfelső bartálistába, azonban el is lehet távolítani a jelölés kérelmet. A már bejelölt barátokat is lehetséges törölni. Ha egy váróban lévő barátunk küldött nekünk egy meghívást akkor mi azt el tudjuk fogadni, azonban, ha mi is váróban vagyunk erre nincs lehetőség. Ugyanez a helyzet, ha azonos váróban vagyunk, ott le is van tiltva a meghívás küldése.</w:t>
      </w:r>
      <w:r w:rsidR="0064220C">
        <w:t xml:space="preserve"> </w:t>
      </w:r>
    </w:p>
    <w:p w14:paraId="74E1F569" w14:textId="4AD4F846" w:rsidR="001637E1" w:rsidRDefault="00DF5495" w:rsidP="00F84C5A">
      <w:r>
        <w:t>Egy</w:t>
      </w:r>
      <w:r w:rsidR="001637E1">
        <w:t xml:space="preserve"> váró</w:t>
      </w:r>
      <w:r>
        <w:t>ba többféleképpen is eljuthatunk</w:t>
      </w:r>
      <w:r w:rsidR="002B3F2D">
        <w:t>.</w:t>
      </w:r>
      <w:r>
        <w:t xml:space="preserve"> </w:t>
      </w:r>
      <w:r w:rsidR="002B3F2D">
        <w:t>H</w:t>
      </w:r>
      <w:r>
        <w:t xml:space="preserve">a létrehozunk egyet magunknak, ha elfogadjunk egy barátunk meghívását vagy ha a váró saját jelszavát használva belépünk oda. Minden várónak van egy </w:t>
      </w:r>
      <w:r w:rsidR="0055095E">
        <w:t>tulajdonosa</w:t>
      </w:r>
      <w:r>
        <w:t xml:space="preserve">, ő az, aki létrehozta az adott várót, az ő jogában áll elindítani a játékot. Ha elhagyja a várót akkor ez a jog véletlenszerűen át fog kerülni más, a váróban tartózkodó játékosra. </w:t>
      </w:r>
      <w:r w:rsidR="0055095E">
        <w:t xml:space="preserve">Ha minden játékos elhagyta a várót, akkor az törlődik és nem lehet oda visszalépni újra. </w:t>
      </w:r>
      <w:r>
        <w:t>A felület</w:t>
      </w:r>
      <w:r w:rsidR="0055095E">
        <w:t>é</w:t>
      </w:r>
      <w:r>
        <w:t>n láthatjuk az adott váró jelszavát, a benne tartózkodó emberek nevének listáját, egy indító gombot (csak a birtokos számára) amely csak akkor megnyomható</w:t>
      </w:r>
      <w:r w:rsidR="00962F89">
        <w:t>,</w:t>
      </w:r>
      <w:r>
        <w:t xml:space="preserve"> ha legalább 4-en tartózkodnak benne</w:t>
      </w:r>
      <w:r w:rsidR="00962F89">
        <w:t xml:space="preserve"> (maximum 7)</w:t>
      </w:r>
      <w:r>
        <w:t>, és egy váró elhagyása gombot, melyet megnyomva el lehet hagyni a várót</w:t>
      </w:r>
      <w:r w:rsidR="00962F89">
        <w:t xml:space="preserve"> és vissza lehet kerülni a menübe.</w:t>
      </w:r>
    </w:p>
    <w:p w14:paraId="1ACE8198" w14:textId="6F73FB1E" w:rsidR="00C53B43" w:rsidRDefault="00C53B43" w:rsidP="00F84C5A">
      <w:r>
        <w:t>Az eredmények egy egyszerű felület, itt egy listában fel van sorolva az, hogy az utolsó tíz játékban melyik karaktertípussal és hányadik helyezést értünk el.</w:t>
      </w:r>
    </w:p>
    <w:p w14:paraId="03BA120B" w14:textId="3BC731BF" w:rsidR="00962F89" w:rsidRDefault="00962F89" w:rsidP="00F84C5A">
      <w:r>
        <w:t xml:space="preserve">A váróban és magában a játékban van egy </w:t>
      </w:r>
      <w:r w:rsidR="00C53B43">
        <w:t>beszélgető felület. Itt az adott váróban, majd később a játékban résztvevő játékosok tudnak egymással beszélgetni. Egy beszélgetés bejegyzés tartalmazza azt, hogy ki írta az üzenetet és magát az üzenetet</w:t>
      </w:r>
      <w:r w:rsidR="0055095E">
        <w:t xml:space="preserve"> kettősponttal elválasztva.</w:t>
      </w:r>
    </w:p>
    <w:p w14:paraId="6493ADAA" w14:textId="67984D5A" w:rsidR="00F84C5A" w:rsidRDefault="00C358C6" w:rsidP="00C358C6">
      <w:pPr>
        <w:pStyle w:val="Cmsor3"/>
      </w:pPr>
      <w:bookmarkStart w:id="20" w:name="_Toc89825967"/>
      <w:r>
        <w:t>A játék rendszer</w:t>
      </w:r>
      <w:bookmarkEnd w:id="20"/>
    </w:p>
    <w:p w14:paraId="58DC5B99" w14:textId="1D6FF2D3" w:rsidR="00C53B43" w:rsidRDefault="00C53B43" w:rsidP="00C53B43">
      <w:r>
        <w:t xml:space="preserve">A </w:t>
      </w:r>
      <w:r w:rsidR="0055095E">
        <w:t>váróból való</w:t>
      </w:r>
      <w:r>
        <w:t xml:space="preserve"> </w:t>
      </w:r>
      <w:r w:rsidR="0055095E">
        <w:t>indítást</w:t>
      </w:r>
      <w:r>
        <w:t xml:space="preserve"> követően </w:t>
      </w:r>
      <w:r w:rsidR="000E07AC">
        <w:t>megjelenik minde</w:t>
      </w:r>
      <w:r w:rsidR="0055095E">
        <w:t>gyik benne szereplő felhasználó számára</w:t>
      </w:r>
      <w:r w:rsidR="000E07AC">
        <w:t xml:space="preserve"> maga a játéktér</w:t>
      </w:r>
      <w:r w:rsidR="0055095E">
        <w:t>, amely</w:t>
      </w:r>
      <w:r w:rsidR="000E07AC">
        <w:t xml:space="preserve"> több fő elemet is tartalmaz. </w:t>
      </w:r>
      <w:r w:rsidR="009F468E">
        <w:t>A</w:t>
      </w:r>
      <w:r w:rsidR="000E07AC">
        <w:t xml:space="preserve"> középen elhelyezkedő asztalt, ahonnan a lapokat kell húzni és visszarakni</w:t>
      </w:r>
      <w:r w:rsidR="009F468E">
        <w:t>, A saját táblánkat</w:t>
      </w:r>
      <w:r w:rsidR="000E07AC">
        <w:t xml:space="preserve"> és a többi játékos tábláj</w:t>
      </w:r>
      <w:r w:rsidR="007C395B">
        <w:t>át</w:t>
      </w:r>
      <w:r w:rsidR="000E07AC">
        <w:t xml:space="preserve">. </w:t>
      </w:r>
      <w:r w:rsidR="009F468E">
        <w:t xml:space="preserve">Emellett egy </w:t>
      </w:r>
      <w:r w:rsidR="00483B5C">
        <w:t>beszélgetés</w:t>
      </w:r>
      <w:r w:rsidR="009F468E">
        <w:t xml:space="preserve"> funkciót.</w:t>
      </w:r>
    </w:p>
    <w:p w14:paraId="61C8A631" w14:textId="79C42F58" w:rsidR="000E07AC" w:rsidRDefault="000E07AC" w:rsidP="00C53B43">
      <w:r>
        <w:t xml:space="preserve">A játék </w:t>
      </w:r>
      <w:r w:rsidR="0061358F">
        <w:t>egy körökre osztott kártyajáték.</w:t>
      </w:r>
      <w:r w:rsidR="00461E44">
        <w:t xml:space="preserve"> Minden játékos véletlenszerűen megkap egy szerepet</w:t>
      </w:r>
      <w:r w:rsidR="00CD586E">
        <w:t xml:space="preserve"> az elején</w:t>
      </w:r>
      <w:r w:rsidR="00461E44">
        <w:t xml:space="preserve">, azonban senki nem ismeri a másik szerepét (sheriff, renegát, bandita, sheriffhelyettes), kivétel a sheriff, mert róla mindenki tudja kicsoda. A szerep mellett mindenki kap egy karaktert, ezt már a többi játékos is láthatja. Minden karakternek </w:t>
      </w:r>
      <w:r w:rsidR="00461E44">
        <w:lastRenderedPageBreak/>
        <w:t>különböző képességei vannak, például több életpont, több kártyát húzhat stb. A játék célja, hogy te és a veled azonos szerepeket kapó játékosok maradjanak az utolsók, akik életben maradnak. A banditák c</w:t>
      </w:r>
      <w:r w:rsidR="0076681E">
        <w:t>é</w:t>
      </w:r>
      <w:r w:rsidR="00461E44">
        <w:t>lja úgy megölni a sheriffet, hogy nem buknak le, mert ha lebuknak akkor a sheriffhelyettesek tudják, hogy kik elől kell megvédeniük a sheriffet</w:t>
      </w:r>
      <w:r w:rsidR="00CD586E">
        <w:t>, így könnyebben ki tudják őket iktatni</w:t>
      </w:r>
      <w:r w:rsidR="00461E44">
        <w:t xml:space="preserve">. </w:t>
      </w:r>
      <w:r w:rsidR="0076681E">
        <w:t>A renegát mindenkin kívül áll, neki csak annyi a feladata, hogy egyedül maradjon.</w:t>
      </w:r>
      <w:r w:rsidR="00CD586E">
        <w:t xml:space="preserve"> A sheriff és a sheriffhelyettesek csak akkor nyerhetnek, ha életben tartják a sheriffet és megölik mind a banditákat, mind a renegátot.</w:t>
      </w:r>
    </w:p>
    <w:p w14:paraId="03BEE388" w14:textId="688F49E1" w:rsidR="0076681E" w:rsidRDefault="0076681E" w:rsidP="00C53B43">
      <w:r>
        <w:t>A játékot segítik elő fegyverek és egyéb lapok, amiket nem fogok részletesen bemutatni. A fegyverekkel távolabbra tudunk lőni, ugyanis a két legfőbb lap a „Bang” és a „Nem talált”</w:t>
      </w:r>
      <w:r w:rsidR="00CD586E">
        <w:t>.</w:t>
      </w:r>
      <w:r>
        <w:t xml:space="preserve"> </w:t>
      </w:r>
      <w:r w:rsidR="00CD586E">
        <w:t>E</w:t>
      </w:r>
      <w:r>
        <w:t>zekkel tudjuk a többi játékos életét csökkenteni, vagy épp a saját életünket megmenteni.</w:t>
      </w:r>
      <w:r w:rsidR="00CD586E">
        <w:t xml:space="preserve"> Olyan kártyák színesítik még a j</w:t>
      </w:r>
    </w:p>
    <w:p w14:paraId="6B405C63" w14:textId="44924286" w:rsidR="00FA27E2" w:rsidRPr="00C53B43" w:rsidRDefault="00FA27E2" w:rsidP="00C53B43">
      <w:r>
        <w:t xml:space="preserve">Egy </w:t>
      </w:r>
      <w:r w:rsidR="00CD586E">
        <w:t xml:space="preserve">adott körben miután középről húztál két (vagy több karaktertől függően) kártyát, annyit </w:t>
      </w:r>
      <w:r>
        <w:t>játszhatsz ki amennyit szeretnél</w:t>
      </w:r>
      <w:r w:rsidR="00CD586E">
        <w:t>.</w:t>
      </w:r>
      <w:r>
        <w:t xml:space="preserve"> </w:t>
      </w:r>
      <w:r w:rsidR="00CD586E">
        <w:t>Azonban</w:t>
      </w:r>
      <w:r>
        <w:t xml:space="preserve"> arra </w:t>
      </w:r>
      <w:r w:rsidR="00CD586E">
        <w:t>figyelni kell</w:t>
      </w:r>
      <w:r>
        <w:t xml:space="preserve">, hogy maximum </w:t>
      </w:r>
      <w:r w:rsidR="00CD586E">
        <w:t>az aktuális életerőddel azonos mennyiségű kártya lehet a kezedben, mielőtt továbbadnád a kört.</w:t>
      </w:r>
      <w:r>
        <w:t xml:space="preserve"> Ha esetleg nem sikerült ennyi kártyát kirakni, akkor a kör vége előtt kénytelen vagy őket eldobni.</w:t>
      </w:r>
    </w:p>
    <w:p w14:paraId="3B3E9925" w14:textId="7C40BA20" w:rsidR="006B5185" w:rsidRPr="006B5185" w:rsidRDefault="00005F15" w:rsidP="006B5185">
      <w:pPr>
        <w:pStyle w:val="Cmsor2"/>
      </w:pPr>
      <w:bookmarkStart w:id="21" w:name="_Toc89825968"/>
      <w:r>
        <w:t>A rendszer architektúrájának felépítése</w:t>
      </w:r>
      <w:bookmarkEnd w:id="21"/>
    </w:p>
    <w:p w14:paraId="3990BA64" w14:textId="1F2B84A1" w:rsidR="003B0188" w:rsidRDefault="008921BF" w:rsidP="003B0188">
      <w:pPr>
        <w:pStyle w:val="Cmsor3"/>
      </w:pPr>
      <w:bookmarkStart w:id="22" w:name="_Ref89535003"/>
      <w:bookmarkStart w:id="23" w:name="_Toc89825969"/>
      <w:r>
        <w:t>Adatbázis</w:t>
      </w:r>
      <w:bookmarkEnd w:id="22"/>
      <w:r w:rsidR="00873431">
        <w:t xml:space="preserve">, SQL és </w:t>
      </w:r>
      <w:proofErr w:type="spellStart"/>
      <w:r w:rsidR="00873431">
        <w:t>NoSQL</w:t>
      </w:r>
      <w:proofErr w:type="spellEnd"/>
      <w:r w:rsidR="00873431">
        <w:t xml:space="preserve"> összehasonlítás</w:t>
      </w:r>
      <w:bookmarkEnd w:id="23"/>
    </w:p>
    <w:p w14:paraId="34AF778B" w14:textId="3D89F7B3" w:rsidR="00526A21" w:rsidRPr="00A11999" w:rsidRDefault="00526A21" w:rsidP="00526A21">
      <w:r>
        <w:t xml:space="preserve">Ebben a részben nem a projekt felépített adatbázisáról fogok írni, ugyanis arról a </w:t>
      </w:r>
      <w:r>
        <w:fldChar w:fldCharType="begin"/>
      </w:r>
      <w:r>
        <w:instrText xml:space="preserve"> REF _Ref89539171 \r \h </w:instrText>
      </w:r>
      <w:r>
        <w:fldChar w:fldCharType="separate"/>
      </w:r>
      <w:r>
        <w:t>4.1.3</w:t>
      </w:r>
      <w:r>
        <w:fldChar w:fldCharType="end"/>
      </w:r>
      <w:r>
        <w:t xml:space="preserve"> pontban fogok </w:t>
      </w:r>
      <w:r w:rsidR="00A3485B">
        <w:t>kitérni</w:t>
      </w:r>
      <w:r>
        <w:t xml:space="preserve">, amikor a program részletes bemutatását prezentálom. Itt inkább egy összehasonlítás lesz különböző adatbázis típusok között és hogy melyiket </w:t>
      </w:r>
      <w:r w:rsidR="001B6921">
        <w:t xml:space="preserve">és </w:t>
      </w:r>
      <w:r>
        <w:t>miért választottuk.</w:t>
      </w:r>
    </w:p>
    <w:p w14:paraId="144EBF2A" w14:textId="256C7461" w:rsidR="0091552F" w:rsidRDefault="00526A21" w:rsidP="00D10CFB">
      <w:r>
        <w:t xml:space="preserve">A program készítése elején ez volt a legelső kérdések egyike, hogy milyen adatbázist szeretnénk használni. Ugyanis elgondolkoztunk, hogy esetleg egy </w:t>
      </w:r>
      <w:proofErr w:type="spellStart"/>
      <w:r>
        <w:t>NoSQL</w:t>
      </w:r>
      <w:proofErr w:type="spellEnd"/>
      <w:r>
        <w:t xml:space="preserve">-es adatbázist </w:t>
      </w:r>
      <w:r w:rsidR="00782789">
        <w:t>választunk</w:t>
      </w:r>
      <w:r>
        <w:t xml:space="preserve">, mint mondjuk a </w:t>
      </w:r>
      <w:commentRangeStart w:id="24"/>
      <w:proofErr w:type="spellStart"/>
      <w:r>
        <w:t>MongoDB</w:t>
      </w:r>
      <w:commentRangeEnd w:id="24"/>
      <w:proofErr w:type="spellEnd"/>
      <w:r w:rsidR="001936CC">
        <w:rPr>
          <w:rStyle w:val="Jegyzethivatkozs"/>
        </w:rPr>
        <w:commentReference w:id="24"/>
      </w:r>
      <w:r>
        <w:t xml:space="preserve"> vagy a </w:t>
      </w:r>
      <w:commentRangeStart w:id="25"/>
      <w:proofErr w:type="spellStart"/>
      <w:r>
        <w:t>Elasticsearch</w:t>
      </w:r>
      <w:commentRangeEnd w:id="25"/>
      <w:proofErr w:type="spellEnd"/>
      <w:r w:rsidR="001936CC">
        <w:rPr>
          <w:rStyle w:val="Jegyzethivatkozs"/>
        </w:rPr>
        <w:commentReference w:id="25"/>
      </w:r>
      <w:r>
        <w:t xml:space="preserve">. </w:t>
      </w:r>
    </w:p>
    <w:p w14:paraId="2A6B763E" w14:textId="47EC74A9" w:rsidR="00270B08" w:rsidRDefault="00270B08" w:rsidP="00526A21">
      <w:r>
        <w:t xml:space="preserve">A következő részben alapvetően két fontosabb különbségre fogok kitérni, ami számunkra meghatározó volt. Az egyik alapvető különbség a két adatbázis típus között az adatok kezelésénél és tárolásánál jön elő, a másik a két típus </w:t>
      </w:r>
      <w:proofErr w:type="spellStart"/>
      <w:r>
        <w:t>skálázódásánál</w:t>
      </w:r>
      <w:proofErr w:type="spellEnd"/>
      <w:r>
        <w:t>.</w:t>
      </w:r>
    </w:p>
    <w:p w14:paraId="68CA5793" w14:textId="358E8529" w:rsidR="000362C4" w:rsidRDefault="00270B08" w:rsidP="000362C4">
      <w:r>
        <w:t xml:space="preserve">Az SQL-es adatbázisok esetében az adatok táblákban vannak tárolva és céljuk, hogy egy adatot ne tároljunk redundánsan, vagyis ne jelenjen meg feleslegesen többször </w:t>
      </w:r>
      <w:r>
        <w:lastRenderedPageBreak/>
        <w:t>az adatbázisban. Ezért a táblák között külső kulcsok segítségével jönnek létre a kapcsolatok, ami a lekérdezéskor elég hosszú művelet lehet, ugyanis nem csak a számunkra lényeges adatot kapjuk meg egy tábla lekérdezésekor és több táblát is bejárhatunk egy adott információ megszerzéséhez. Az adatok karbantartása is egyszerűbb feladat, ugyanis mivel kulcsokkal hivatkoznak egymásra táblák, ezért</w:t>
      </w:r>
      <w:r w:rsidR="00EC18A3">
        <w:t>,</w:t>
      </w:r>
      <w:r>
        <w:t xml:space="preserve"> ha megfelelő a beállítás akkor például törléskor vagy módosításkor nem kell rájuk külső kulccsal hivatkozó táblákat is manuálisan lefrissíteni, megoldja a rendszer.</w:t>
      </w:r>
      <w:r w:rsidR="00EC18A3">
        <w:t xml:space="preserve"> </w:t>
      </w:r>
    </w:p>
    <w:p w14:paraId="71533FF3" w14:textId="20F9892B" w:rsidR="00EC18A3" w:rsidRDefault="00EC18A3" w:rsidP="00526A21">
      <w:r>
        <w:t xml:space="preserve">A </w:t>
      </w:r>
      <w:proofErr w:type="spellStart"/>
      <w:r>
        <w:t>NoSQL</w:t>
      </w:r>
      <w:proofErr w:type="spellEnd"/>
      <w:r>
        <w:t>-es adatbázisok azonban teljesen másként kezelik az adatokat. Mivel itt nem számít az, hogy ha egy bizonyos adat többször is el van tárolva, ugyanis célunk egy ilyen adatbázis felépítésekor, hogy az aktuális tábla lekérdezésekor csak a számunkra értékes adatot kapjuk vissza. Azonban ilyenkor nekünk kell tudnunk lekezelni, azt, ha módosítás történik az egyik táblát (</w:t>
      </w:r>
      <w:proofErr w:type="spellStart"/>
      <w:del w:id="26" w:author="Nagy Viktor" w:date="2021-12-09T01:08:00Z">
        <w:r w:rsidDel="000756C1">
          <w:delText xml:space="preserve">a </w:delText>
        </w:r>
      </w:del>
      <w:r>
        <w:t>MongoDB</w:t>
      </w:r>
      <w:proofErr w:type="spellEnd"/>
      <w:r>
        <w:t>-ben a táblákat kollekcióknak hívják), akkor azt mindenhol máshol</w:t>
      </w:r>
      <w:r w:rsidR="00993A9C">
        <w:t>,</w:t>
      </w:r>
      <w:r>
        <w:t xml:space="preserve"> ahol el van tárolva módosítsa. </w:t>
      </w:r>
      <w:r w:rsidR="00993A9C">
        <w:t xml:space="preserve">Erre nyújtana megoldás a </w:t>
      </w:r>
      <w:proofErr w:type="spellStart"/>
      <w:r w:rsidR="00993A9C">
        <w:t>RabbitMQ</w:t>
      </w:r>
      <w:proofErr w:type="spellEnd"/>
      <w:r w:rsidR="00993A9C">
        <w:t xml:space="preserve"> például, amelynek feladata, hogy az adatokat egységesen tudjuk kezelni. Miután feliratkozunk egy adott eseményre, akkor az utána arra az eseményre kiküldött adatváltozásokat el fogjuk tudni kapni és véghez vinni. Itt mivel az adatok JSON formátumban vannak eltárolva, ezért nincsen megszabva szigorúan, hogy az adott érték az milyen típusú ellentétben a</w:t>
      </w:r>
      <w:ins w:id="27" w:author="Nagy Viktor" w:date="2021-12-09T01:09:00Z">
        <w:r w:rsidR="00DB67D6">
          <w:t xml:space="preserve"> relációs adatbázisokkal szemben </w:t>
        </w:r>
      </w:ins>
      <w:del w:id="28" w:author="Nagy Viktor" w:date="2021-12-09T01:09:00Z">
        <w:r w:rsidR="00993A9C" w:rsidDel="00DB67D6">
          <w:delText xml:space="preserve">z </w:delText>
        </w:r>
      </w:del>
      <w:del w:id="29" w:author="Nagy Viktor" w:date="2021-12-09T01:08:00Z">
        <w:r w:rsidR="00993A9C" w:rsidDel="00DB67D6">
          <w:delText>SQL-</w:delText>
        </w:r>
        <w:r w:rsidR="00943694" w:rsidDel="00DB67D6">
          <w:delText>l</w:delText>
        </w:r>
        <w:r w:rsidR="00993A9C" w:rsidDel="00DB67D6">
          <w:delText xml:space="preserve">el </w:delText>
        </w:r>
      </w:del>
      <w:proofErr w:type="spellStart"/>
      <w:r w:rsidR="00993A9C">
        <w:t>szemben</w:t>
      </w:r>
      <w:proofErr w:type="spellEnd"/>
      <w:r w:rsidR="00993A9C">
        <w:t xml:space="preserve">. </w:t>
      </w:r>
    </w:p>
    <w:p w14:paraId="3F6B188B" w14:textId="10F6C2A5" w:rsidR="000362C4" w:rsidRDefault="000362C4" w:rsidP="00526A21">
      <w:r>
        <w:t xml:space="preserve">A két adatbázis típus </w:t>
      </w:r>
      <w:proofErr w:type="spellStart"/>
      <w:r>
        <w:t>skálázódás</w:t>
      </w:r>
      <w:r w:rsidR="00905CD9">
        <w:t>á</w:t>
      </w:r>
      <w:r>
        <w:t>ban</w:t>
      </w:r>
      <w:proofErr w:type="spellEnd"/>
      <w:r>
        <w:t xml:space="preserve"> is különbség van. </w:t>
      </w:r>
      <w:ins w:id="30" w:author="Nagy Viktor" w:date="2021-12-09T01:07:00Z">
        <w:r w:rsidR="00207A62">
          <w:t xml:space="preserve">Mindkettő típus jól </w:t>
        </w:r>
        <w:proofErr w:type="spellStart"/>
        <w:r w:rsidR="00207A62">
          <w:t>skálázódik</w:t>
        </w:r>
        <w:proofErr w:type="spellEnd"/>
        <w:r w:rsidR="00207A62">
          <w:t xml:space="preserve"> vertikálisan, azonban horizontálisan csak a </w:t>
        </w:r>
        <w:proofErr w:type="spellStart"/>
        <w:r w:rsidR="00207A62">
          <w:t>NoSQL</w:t>
        </w:r>
        <w:proofErr w:type="spellEnd"/>
        <w:r w:rsidR="00207A62">
          <w:t>-es adatbázisok skálázódnak jól</w:t>
        </w:r>
      </w:ins>
      <w:del w:id="31" w:author="Nagy Viktor" w:date="2021-12-09T01:07:00Z">
        <w:r w:rsidDel="00207A62">
          <w:delText>A</w:delText>
        </w:r>
      </w:del>
      <w:del w:id="32" w:author="Nagy Viktor" w:date="2021-12-09T01:05:00Z">
        <w:r w:rsidDel="00207A62">
          <w:delText>z SQL-es</w:delText>
        </w:r>
      </w:del>
      <w:del w:id="33" w:author="Nagy Viktor" w:date="2021-12-09T01:07:00Z">
        <w:r w:rsidDel="00207A62">
          <w:delText xml:space="preserve"> </w:delText>
        </w:r>
      </w:del>
      <w:del w:id="34" w:author="Nagy Viktor" w:date="2021-12-09T01:06:00Z">
        <w:r w:rsidDel="00207A62">
          <w:delText>az vertikálisan,</w:delText>
        </w:r>
      </w:del>
      <w:del w:id="35" w:author="Nagy Viktor" w:date="2021-12-09T01:07:00Z">
        <w:r w:rsidDel="00207A62">
          <w:delText xml:space="preserve"> </w:delText>
        </w:r>
        <w:commentRangeStart w:id="36"/>
        <w:r w:rsidDel="00207A62">
          <w:delText>míg a NoSQL-es adatbázisok horizontálisan skálázhatóak jól</w:delText>
        </w:r>
        <w:commentRangeEnd w:id="36"/>
        <w:r w:rsidR="001A06A6" w:rsidDel="00207A62">
          <w:rPr>
            <w:rStyle w:val="Jegyzethivatkozs"/>
          </w:rPr>
          <w:commentReference w:id="36"/>
        </w:r>
      </w:del>
      <w:r>
        <w:t>. Ez azt jelenti, hogy a míg az egyik akkor fog tudni gyorsabban működni, ha az adott szervert fejlesztjük akár több memóriával vagy gyorsabb processzorral (vertikális). A másik pedig azt jelenti, hogy a bejövő kérések lesznek szétosztva.</w:t>
      </w:r>
    </w:p>
    <w:p w14:paraId="5A0C7C30" w14:textId="35FE3CB1" w:rsidR="00993A9C" w:rsidRDefault="00993A9C" w:rsidP="00526A21">
      <w:r>
        <w:t>Összességében úgy döntöttünk, hogy a</w:t>
      </w:r>
      <w:del w:id="37" w:author="Nagy Viktor" w:date="2021-12-09T01:08:00Z">
        <w:r w:rsidDel="00DB67D6">
          <w:delText>z</w:delText>
        </w:r>
      </w:del>
      <w:r>
        <w:t xml:space="preserve"> </w:t>
      </w:r>
      <w:del w:id="38" w:author="Nagy Viktor" w:date="2021-12-09T01:08:00Z">
        <w:r w:rsidRPr="00DB67D6" w:rsidDel="00DB67D6">
          <w:rPr>
            <w:rPrChange w:id="39" w:author="Nagy Viktor" w:date="2021-12-09T01:08:00Z">
              <w:rPr/>
            </w:rPrChange>
          </w:rPr>
          <w:delText>SQL-es</w:delText>
        </w:r>
      </w:del>
      <w:ins w:id="40" w:author="Nagy Viktor" w:date="2021-12-09T01:08:00Z">
        <w:r w:rsidR="00DB67D6">
          <w:t>relációs</w:t>
        </w:r>
      </w:ins>
      <w:r w:rsidRPr="001B193A">
        <w:t xml:space="preserve"> adatbázis</w:t>
      </w:r>
      <w:r>
        <w:t xml:space="preserve"> sémát fogjuk választani, ugyanis azzal korábban is volt tapasztalatunk. </w:t>
      </w:r>
      <w:r w:rsidR="000362C4">
        <w:t xml:space="preserve">Igaz ez egy sokkal jobban megkötött és szigorúbb elvek betartását követő módszer, azonban számunkra nem volt például szükség arra, hogy az táblák felépítését rendszeresen módosítsuk, ami itt migrációval érhető el. </w:t>
      </w:r>
      <w:r>
        <w:t xml:space="preserve">Ha a </w:t>
      </w:r>
      <w:proofErr w:type="spellStart"/>
      <w:r>
        <w:t>Mongo</w:t>
      </w:r>
      <w:r w:rsidR="000362C4">
        <w:t>DB</w:t>
      </w:r>
      <w:proofErr w:type="spellEnd"/>
      <w:r>
        <w:t xml:space="preserve">-t választottuk volna, </w:t>
      </w:r>
      <w:r w:rsidR="000362C4">
        <w:t xml:space="preserve">akkor egy tényleg gyorsabban működő módszerrel dolgoztunk volna azonban mindkettőnk számára hátrányt jelentett volna a kissé ismeretlenebb adatstruktúra, amit külön kell menedzselni is. Mert, </w:t>
      </w:r>
      <w:r w:rsidR="00943694">
        <w:t xml:space="preserve">ugye, mint említettem szükség lett volna mellé a </w:t>
      </w:r>
      <w:proofErr w:type="spellStart"/>
      <w:r w:rsidR="00943694">
        <w:t>RabbitMQ</w:t>
      </w:r>
      <w:proofErr w:type="spellEnd"/>
      <w:r w:rsidR="00943694">
        <w:t xml:space="preserve"> használatára is az adatok </w:t>
      </w:r>
      <w:proofErr w:type="spellStart"/>
      <w:r w:rsidR="00943694">
        <w:t>inkonztisztenciájának</w:t>
      </w:r>
      <w:proofErr w:type="spellEnd"/>
      <w:r w:rsidR="00943694">
        <w:t xml:space="preserve"> elkerülése végett.</w:t>
      </w:r>
    </w:p>
    <w:p w14:paraId="09C0112A" w14:textId="23E08A3E" w:rsidR="00545EC2" w:rsidRDefault="00DC2E38" w:rsidP="00545EC2">
      <w:pPr>
        <w:pStyle w:val="Cmsor3"/>
      </w:pPr>
      <w:bookmarkStart w:id="41" w:name="_Ref89389911"/>
      <w:bookmarkStart w:id="42" w:name="_Toc89825970"/>
      <w:r>
        <w:lastRenderedPageBreak/>
        <w:t>Architektúra</w:t>
      </w:r>
      <w:bookmarkEnd w:id="41"/>
      <w:bookmarkEnd w:id="42"/>
    </w:p>
    <w:p w14:paraId="782421DF" w14:textId="3A29C35A" w:rsidR="00727C80" w:rsidRPr="00727C80" w:rsidRDefault="00727C80" w:rsidP="00727C80">
      <w:r>
        <w:t>Két nagy részre lehet szétbontani a proje</w:t>
      </w:r>
      <w:r w:rsidR="00261E5D">
        <w:t>k</w:t>
      </w:r>
      <w:r>
        <w:t xml:space="preserve">tet, egy frontend részre, amely </w:t>
      </w:r>
      <w:proofErr w:type="spellStart"/>
      <w:r>
        <w:t>Angular</w:t>
      </w:r>
      <w:proofErr w:type="spellEnd"/>
      <w:r>
        <w:t xml:space="preserve"> technológián alapul és egy backend részre mely .NET-ben íródott. A két rész hálózati hívásokon keresztül</w:t>
      </w:r>
      <w:r w:rsidR="004B726B">
        <w:t>, úgynevezett REST API (</w:t>
      </w:r>
      <w:proofErr w:type="spellStart"/>
      <w:r w:rsidR="004B726B">
        <w:t>Representational</w:t>
      </w:r>
      <w:proofErr w:type="spellEnd"/>
      <w:r w:rsidR="004B726B">
        <w:t xml:space="preserve"> </w:t>
      </w:r>
      <w:proofErr w:type="spellStart"/>
      <w:r w:rsidR="004B726B">
        <w:t>State</w:t>
      </w:r>
      <w:proofErr w:type="spellEnd"/>
      <w:r w:rsidR="004B726B">
        <w:t xml:space="preserve"> </w:t>
      </w:r>
      <w:proofErr w:type="spellStart"/>
      <w:r w:rsidR="004B726B">
        <w:t>Transfer</w:t>
      </w:r>
      <w:proofErr w:type="spellEnd"/>
      <w:r w:rsidR="004B726B">
        <w:t>) használ</w:t>
      </w:r>
      <w:r w:rsidR="00E22EEF">
        <w:t>a</w:t>
      </w:r>
      <w:r w:rsidR="004B726B">
        <w:t>tával</w:t>
      </w:r>
      <w:r>
        <w:t xml:space="preserve"> kommunikál egymással.</w:t>
      </w:r>
      <w:r w:rsidR="004B726B">
        <w:t xml:space="preserve"> </w:t>
      </w:r>
      <w:r w:rsidR="00E22EEF">
        <w:t xml:space="preserve">Erről részletesebben a </w:t>
      </w:r>
      <w:r w:rsidR="00E22EEF">
        <w:fldChar w:fldCharType="begin"/>
      </w:r>
      <w:r w:rsidR="00E22EEF">
        <w:instrText xml:space="preserve"> REF _Ref89736995 \r \h </w:instrText>
      </w:r>
      <w:r w:rsidR="00E22EEF">
        <w:fldChar w:fldCharType="separate"/>
      </w:r>
      <w:r w:rsidR="00E22EEF">
        <w:t>4.2</w:t>
      </w:r>
      <w:r w:rsidR="00E22EEF">
        <w:fldChar w:fldCharType="end"/>
      </w:r>
      <w:r w:rsidR="00E22EEF">
        <w:t xml:space="preserve"> pontban fogok említést tenni, ahol a szerver és a kliens kommunikációját fejtem ki.</w:t>
      </w:r>
    </w:p>
    <w:p w14:paraId="3795266D" w14:textId="77777777" w:rsidR="00545EC2" w:rsidRDefault="00545EC2" w:rsidP="00545EC2">
      <w:pPr>
        <w:pStyle w:val="Kp"/>
      </w:pPr>
      <w:r>
        <w:rPr>
          <w:noProof/>
        </w:rPr>
        <w:drawing>
          <wp:inline distT="0" distB="0" distL="0" distR="0" wp14:anchorId="64452438" wp14:editId="606EDF0A">
            <wp:extent cx="5400040" cy="2700020"/>
            <wp:effectExtent l="0" t="0" r="0" b="5080"/>
            <wp:docPr id="5" name="Kép 5" descr="A képen szöveg, computer, számítógép, söté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computer, számítógép, sötét látható&#10;&#10;Automatikusan generált leírás"/>
                    <pic:cNvPicPr/>
                  </pic:nvPicPr>
                  <pic:blipFill>
                    <a:blip r:embed="rId17">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57B534D9" w14:textId="07093931" w:rsidR="00545EC2" w:rsidRDefault="00FA0354" w:rsidP="0009051E">
      <w:pPr>
        <w:pStyle w:val="Kpalrs"/>
      </w:pPr>
      <w:r>
        <w:t>1</w:t>
      </w:r>
      <w:r w:rsidR="00545EC2">
        <w:t xml:space="preserve">. ábra: Architektúra </w:t>
      </w:r>
      <w:commentRangeStart w:id="43"/>
      <w:del w:id="44" w:author="Bence Kovari" w:date="2021-12-09T00:23:00Z">
        <w:r w:rsidR="00545EC2" w:rsidDel="0009051E">
          <w:delText>felépítése</w:delText>
        </w:r>
      </w:del>
      <w:commentRangeEnd w:id="43"/>
      <w:r w:rsidR="0009051E">
        <w:rPr>
          <w:rStyle w:val="Jegyzethivatkozs"/>
          <w:b w:val="0"/>
          <w:bCs w:val="0"/>
        </w:rPr>
        <w:commentReference w:id="43"/>
      </w:r>
    </w:p>
    <w:p w14:paraId="71E0DBA5" w14:textId="77777777" w:rsidR="007D7735" w:rsidRDefault="007D7735" w:rsidP="00727C80">
      <w:r>
        <w:t>A frontend komponensei felhasználják a szervízeket, amelyek intézik a kommunikációt a szerver oldallal. Ezek a szervízek</w:t>
      </w:r>
      <w:r w:rsidR="00727C80">
        <w:t xml:space="preserve"> ráhív</w:t>
      </w:r>
      <w:r>
        <w:t>nak</w:t>
      </w:r>
      <w:r w:rsidR="00727C80">
        <w:t xml:space="preserve"> egy átjáróra, amely továbbítja a megfelelő </w:t>
      </w:r>
      <w:proofErr w:type="spellStart"/>
      <w:r w:rsidR="00727C80">
        <w:t>mikroszolgáltatásnak</w:t>
      </w:r>
      <w:proofErr w:type="spellEnd"/>
      <w:r w:rsidR="00727C80">
        <w:t xml:space="preserve"> a kérést. </w:t>
      </w:r>
    </w:p>
    <w:p w14:paraId="2CE56D75" w14:textId="020E8FDE" w:rsidR="00727C80" w:rsidRDefault="00727C80" w:rsidP="00727C80">
      <w:r>
        <w:t xml:space="preserve">A </w:t>
      </w:r>
      <w:r w:rsidR="00261E5D">
        <w:t>három</w:t>
      </w:r>
      <w:r>
        <w:t xml:space="preserve"> rétegű struktúra legfelső rétegében lévő kontroller fogadja a hívást, majd az üzleti logikai réteg megfelelő függvényére </w:t>
      </w:r>
      <w:r w:rsidR="008F6E93">
        <w:t>továbbítja azt</w:t>
      </w:r>
      <w:r>
        <w:t xml:space="preserve">. </w:t>
      </w:r>
      <w:r w:rsidR="008F6E93">
        <w:t xml:space="preserve">Ebben a rétegben </w:t>
      </w:r>
      <w:r>
        <w:t>zajlanak az adatbázishívások</w:t>
      </w:r>
      <w:r w:rsidR="008F6E93">
        <w:t>.</w:t>
      </w:r>
      <w:r>
        <w:t xml:space="preserve"> </w:t>
      </w:r>
      <w:r w:rsidR="008F6E93">
        <w:t>Ezt segíti az adatelérési réteg, ahol definiálva vannak az entitások és az adatbázisok</w:t>
      </w:r>
      <w:r w:rsidR="007D7735">
        <w:t xml:space="preserve"> kódbéli megfelelője</w:t>
      </w:r>
      <w:r>
        <w:t>.</w:t>
      </w:r>
      <w:r w:rsidR="007D7735">
        <w:t xml:space="preserve"> Miután sikerült kinyerni az adatot az adatbázisból</w:t>
      </w:r>
      <w:r w:rsidR="008F6E93">
        <w:t xml:space="preserve"> </w:t>
      </w:r>
      <w:r w:rsidR="000E4A8A">
        <w:t xml:space="preserve">ez a folyamat visszafele lejátszódva </w:t>
      </w:r>
      <w:r w:rsidR="008F6E93">
        <w:t xml:space="preserve">visszaadja a megfelelő adatot a frontend számára. Annyival még kiegészíteném, hogy a </w:t>
      </w:r>
      <w:proofErr w:type="spellStart"/>
      <w:r w:rsidR="008F6E93">
        <w:t>Web</w:t>
      </w:r>
      <w:r w:rsidR="00D835D8">
        <w:t>S</w:t>
      </w:r>
      <w:r w:rsidR="008F6E93">
        <w:t>ocket</w:t>
      </w:r>
      <w:proofErr w:type="spellEnd"/>
      <w:r w:rsidR="008F6E93">
        <w:t xml:space="preserve"> technológia miatt nem csak egyirányú feltétlenül a kommunikáció, egy adott </w:t>
      </w:r>
      <w:proofErr w:type="spellStart"/>
      <w:r w:rsidR="008F6E93">
        <w:t>mikroszolgáltatás</w:t>
      </w:r>
      <w:proofErr w:type="spellEnd"/>
      <w:r w:rsidR="008F6E93">
        <w:t xml:space="preserve"> is tudja értesíteni a frontendet</w:t>
      </w:r>
      <w:r w:rsidR="003307BA">
        <w:t>,</w:t>
      </w:r>
      <w:r w:rsidR="008F6E93">
        <w:t xml:space="preserve"> ha valahol változás történt.</w:t>
      </w:r>
    </w:p>
    <w:p w14:paraId="089B699C" w14:textId="6FFD88A5" w:rsidR="003307BA" w:rsidRPr="00727C80" w:rsidRDefault="008F6E93" w:rsidP="006A4F49">
      <w:r>
        <w:t>Részletesen nem térek ki az egyes egységek pontos működésére, erre a későbbiek folyamán fog sor kerülni.</w:t>
      </w:r>
    </w:p>
    <w:p w14:paraId="7EF969A9" w14:textId="1567342D" w:rsidR="00545EC2" w:rsidRDefault="00545EC2" w:rsidP="00545EC2">
      <w:pPr>
        <w:pStyle w:val="Cmsor3"/>
      </w:pPr>
      <w:bookmarkStart w:id="45" w:name="_Toc89825971"/>
      <w:r>
        <w:lastRenderedPageBreak/>
        <w:t>Használati esetek</w:t>
      </w:r>
      <w:bookmarkEnd w:id="45"/>
    </w:p>
    <w:p w14:paraId="33495D78" w14:textId="6D130CE7" w:rsidR="003307BA" w:rsidRPr="003307BA" w:rsidRDefault="003307BA" w:rsidP="003307BA">
      <w:r>
        <w:t>Az úgynevezett „</w:t>
      </w:r>
      <w:proofErr w:type="spellStart"/>
      <w:del w:id="46" w:author="Nagy Viktor" w:date="2021-12-09T01:09:00Z">
        <w:r w:rsidDel="00DB67D6">
          <w:delText xml:space="preserve">use </w:delText>
        </w:r>
      </w:del>
      <w:ins w:id="47" w:author="Nagy Viktor" w:date="2021-12-09T01:09:00Z">
        <w:r w:rsidR="00DB67D6">
          <w:t>U</w:t>
        </w:r>
        <w:r w:rsidR="00DB67D6">
          <w:t>se</w:t>
        </w:r>
        <w:proofErr w:type="spellEnd"/>
        <w:r w:rsidR="00DB67D6">
          <w:t xml:space="preserve"> </w:t>
        </w:r>
      </w:ins>
      <w:del w:id="48" w:author="Nagy Viktor" w:date="2021-12-09T01:09:00Z">
        <w:r w:rsidDel="00DB67D6">
          <w:delText xml:space="preserve">case </w:delText>
        </w:r>
      </w:del>
      <w:proofErr w:type="spellStart"/>
      <w:ins w:id="49" w:author="Nagy Viktor" w:date="2021-12-09T01:09:00Z">
        <w:r w:rsidR="00DB67D6">
          <w:t>C</w:t>
        </w:r>
        <w:r w:rsidR="00DB67D6">
          <w:t>ase</w:t>
        </w:r>
        <w:proofErr w:type="spellEnd"/>
        <w:r w:rsidR="00DB67D6">
          <w:t xml:space="preserve"> </w:t>
        </w:r>
      </w:ins>
      <w:r>
        <w:t>diagram” egy grafikus ábrázolása annak, hogy a felhasználónak milyen interakciói lehetnek a rendszer</w:t>
      </w:r>
      <w:r w:rsidR="004B726B">
        <w:t xml:space="preserve"> vagy egy másik játék felé</w:t>
      </w:r>
      <w:r>
        <w:t xml:space="preserve">. Különböző használati eseteket mutat be akár több fajta szereplőn keresztül. </w:t>
      </w:r>
    </w:p>
    <w:p w14:paraId="26EFE26A" w14:textId="77777777" w:rsidR="00545EC2" w:rsidRDefault="00545EC2" w:rsidP="00545EC2">
      <w:pPr>
        <w:pStyle w:val="Kp"/>
      </w:pPr>
      <w:r>
        <w:rPr>
          <w:noProof/>
        </w:rPr>
        <w:drawing>
          <wp:inline distT="0" distB="0" distL="0" distR="0" wp14:anchorId="20AA1018" wp14:editId="37B14791">
            <wp:extent cx="5400040" cy="2972435"/>
            <wp:effectExtent l="0" t="0" r="0" b="0"/>
            <wp:docPr id="9" name="Kép 9" descr="A képen szöveg, vezérlő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szöveg, vezérlőelem látható&#10;&#10;Automatikusan generált leírás"/>
                    <pic:cNvPicPr/>
                  </pic:nvPicPr>
                  <pic:blipFill>
                    <a:blip r:embed="rId18">
                      <a:extLst>
                        <a:ext uri="{28A0092B-C50C-407E-A947-70E740481C1C}">
                          <a14:useLocalDpi xmlns:a14="http://schemas.microsoft.com/office/drawing/2010/main" val="0"/>
                        </a:ext>
                      </a:extLst>
                    </a:blip>
                    <a:stretch>
                      <a:fillRect/>
                    </a:stretch>
                  </pic:blipFill>
                  <pic:spPr>
                    <a:xfrm>
                      <a:off x="0" y="0"/>
                      <a:ext cx="5400040" cy="2972435"/>
                    </a:xfrm>
                    <a:prstGeom prst="rect">
                      <a:avLst/>
                    </a:prstGeom>
                  </pic:spPr>
                </pic:pic>
              </a:graphicData>
            </a:graphic>
          </wp:inline>
        </w:drawing>
      </w:r>
    </w:p>
    <w:p w14:paraId="692D4273" w14:textId="39E10D89" w:rsidR="00545EC2" w:rsidRPr="00545EC2" w:rsidRDefault="00FA0354" w:rsidP="0009051E">
      <w:pPr>
        <w:pStyle w:val="Kpalrs"/>
      </w:pPr>
      <w:r>
        <w:t>2</w:t>
      </w:r>
      <w:r w:rsidR="00545EC2">
        <w:t>. ábra: Használati esetek</w:t>
      </w:r>
    </w:p>
    <w:p w14:paraId="7F81C14C" w14:textId="250FDFD3" w:rsidR="00545EC2" w:rsidRDefault="003307BA" w:rsidP="00545EC2">
      <w:r>
        <w:t>Ahogy a képen látszódik a program több oldallal/komponenssel rendelkezik. A legegyszerűbb a bejelentkező/regisztrációs felület. Innen a felhasználó létrehozása után bejelentkezve jutunk el a menü oldalra.</w:t>
      </w:r>
    </w:p>
    <w:p w14:paraId="678001C2" w14:textId="77777777" w:rsidR="009D1B1E" w:rsidRDefault="009D1B1E" w:rsidP="00545EC2">
      <w:r>
        <w:t>A menü oldalon megjelenik az 5 különböző opció, ezek közül kettő érdekes, ugyanis a „Váró létrehozása” és a „Csatlakozás a váróhoz” az a kettő mellyel tovább tudunk menni a következő oldalra a Lobby Page re.</w:t>
      </w:r>
    </w:p>
    <w:p w14:paraId="6D0A63E3" w14:textId="6EA0E438" w:rsidR="003307BA" w:rsidRDefault="009D1B1E" w:rsidP="00545EC2">
      <w:r>
        <w:t>A barátlista megjelenik a menüben és a váróban is. Ebben el tudjuk végezni az alapvető műveleteket, mint a hozzáadás, eltávolítás, meghívás elfogadása játékra. Ha az aktuális játékos egy váróban van akkor képes meghívót küldeni oda.</w:t>
      </w:r>
    </w:p>
    <w:p w14:paraId="2D602823" w14:textId="65B2B880" w:rsidR="009D1B1E" w:rsidRDefault="009D1B1E" w:rsidP="00545EC2">
      <w:r>
        <w:t>A váróban pedig képesek vagyunk kilépni belőle vagy üzenetet küldeni. A váró tulajdonosa pedig el tudja indítani a játékot.</w:t>
      </w:r>
    </w:p>
    <w:p w14:paraId="145D061B" w14:textId="5382E6FC" w:rsidR="009D1B1E" w:rsidRPr="00545EC2" w:rsidRDefault="009D1B1E" w:rsidP="00545EC2">
      <w:r>
        <w:t>A játék</w:t>
      </w:r>
      <w:r w:rsidR="00E474F6">
        <w:t>ban pedig a szokásos elemek jelennek meg, mint például kártyahúzás, kör abbahagyása, kártya kijátszás, életerő csökkentés.</w:t>
      </w:r>
    </w:p>
    <w:p w14:paraId="42D0A3A1" w14:textId="162551EA" w:rsidR="005313A1" w:rsidRDefault="00753855" w:rsidP="005313A1">
      <w:pPr>
        <w:pStyle w:val="Cmsor1"/>
      </w:pPr>
      <w:bookmarkStart w:id="50" w:name="_Toc89825972"/>
      <w:r>
        <w:lastRenderedPageBreak/>
        <w:t>Program részletes bemutatása</w:t>
      </w:r>
      <w:bookmarkEnd w:id="50"/>
    </w:p>
    <w:p w14:paraId="30C435E8" w14:textId="4B8F611A" w:rsidR="000331A2" w:rsidRDefault="000751A8" w:rsidP="000331A2">
      <w:r>
        <w:t>Ez a blokk egy hosszabb leírás lesz magáról az elkészült szoftverről, ahol bemutatom a számomra érdekesebbnek talált megoldásokat, függvényeket</w:t>
      </w:r>
      <w:r w:rsidR="00D835D8">
        <w:t xml:space="preserve"> és ezek technológiai hátterét.</w:t>
      </w:r>
      <w:r>
        <w:t xml:space="preserve"> A bemutatás az architektúra ábrán (</w:t>
      </w:r>
      <w:r>
        <w:fldChar w:fldCharType="begin"/>
      </w:r>
      <w:r>
        <w:instrText xml:space="preserve"> REF _Ref89389911 \r \h </w:instrText>
      </w:r>
      <w:r>
        <w:fldChar w:fldCharType="separate"/>
      </w:r>
      <w:r>
        <w:t>2.2.2</w:t>
      </w:r>
      <w:r>
        <w:fldChar w:fldCharType="end"/>
      </w:r>
      <w:r>
        <w:t xml:space="preserve">) látható iránnyal ellentétes lesz, tehát az adatbázistól haladva egészen a frontend részéig fog történni. </w:t>
      </w:r>
    </w:p>
    <w:p w14:paraId="5F769C9A" w14:textId="08C146B4" w:rsidR="00450E97" w:rsidRDefault="00471BB7" w:rsidP="00450E97">
      <w:pPr>
        <w:pStyle w:val="Cmsor2"/>
      </w:pPr>
      <w:bookmarkStart w:id="51" w:name="_Toc89825973"/>
      <w:r>
        <w:t>Backend</w:t>
      </w:r>
      <w:bookmarkEnd w:id="51"/>
    </w:p>
    <w:p w14:paraId="294AE8C4" w14:textId="0C8AE0FC" w:rsidR="00A760BD" w:rsidRDefault="00A760BD" w:rsidP="00A760BD">
      <w:r>
        <w:t xml:space="preserve">A .NET a Microsoft által készített </w:t>
      </w:r>
      <w:commentRangeStart w:id="52"/>
      <w:r>
        <w:t>keresztrendszer</w:t>
      </w:r>
      <w:commentRangeEnd w:id="52"/>
      <w:r w:rsidR="0009051E">
        <w:rPr>
          <w:rStyle w:val="Jegyzethivatkozs"/>
        </w:rPr>
        <w:commentReference w:id="52"/>
      </w:r>
      <w:r>
        <w:t xml:space="preserve">. A keresztrendszer a szoftverfejlesztés nagyon tág területét lefedi. Ugyanis képes szerver és kliens oldali megoldásokra, emellett a </w:t>
      </w:r>
      <w:commentRangeStart w:id="53"/>
      <w:proofErr w:type="spellStart"/>
      <w:r>
        <w:t>Unity</w:t>
      </w:r>
      <w:proofErr w:type="spellEnd"/>
      <w:r>
        <w:t xml:space="preserve"> játékfejlesztő </w:t>
      </w:r>
      <w:commentRangeEnd w:id="53"/>
      <w:r w:rsidR="0009051E">
        <w:rPr>
          <w:rStyle w:val="Jegyzethivatkozs"/>
        </w:rPr>
        <w:commentReference w:id="53"/>
      </w:r>
      <w:r>
        <w:t xml:space="preserve">szoftver is a .NET keresztrendszert alkalmazza. Sok nyelvet </w:t>
      </w:r>
      <w:proofErr w:type="spellStart"/>
      <w:r>
        <w:t>támogat</w:t>
      </w:r>
      <w:del w:id="54" w:author="Bence Kovari" w:date="2021-12-09T00:24:00Z">
        <w:r w:rsidDel="00482985">
          <w:delText xml:space="preserve">, mint például a J#, Visual Basic .NET, Managed C++ </w:delText>
        </w:r>
      </w:del>
      <w:r>
        <w:t>ám</w:t>
      </w:r>
      <w:proofErr w:type="spellEnd"/>
      <w:r>
        <w:t xml:space="preserve"> mindegyik közül az egyik legelterjedtebb és leghasználtabb nyelv a C#. </w:t>
      </w:r>
    </w:p>
    <w:p w14:paraId="39D078A7" w14:textId="77777777" w:rsidR="00A760BD" w:rsidRDefault="00A760BD" w:rsidP="00A760BD">
      <w:r>
        <w:t xml:space="preserve">A programozási nyelv alapjául szolgáló C++ és Java nyelvekhez hasonlóan a C# is objektumorientált, mely azt jelenti, hogy az adott objektumok egy egységben tartják a hozzájuk köthető adatokat és az ezekhez kapcsoló műveleteket. </w:t>
      </w:r>
    </w:p>
    <w:p w14:paraId="0DB16328" w14:textId="77777777" w:rsidR="00A760BD" w:rsidRDefault="00A760BD" w:rsidP="00A760BD">
      <w:r>
        <w:t xml:space="preserve">A 2000-es évek elején elkészült a .NET Framework 1.0-ás verziója, ám a népszerűségét csak később nyerte a 2.0-ás verzió kijövetelével. Ám ma már megszűnt a Framework fejlesztése, helyette a .NET </w:t>
      </w:r>
      <w:proofErr w:type="spellStart"/>
      <w:r>
        <w:t>Core</w:t>
      </w:r>
      <w:proofErr w:type="spellEnd"/>
      <w:r>
        <w:t xml:space="preserve"> fejlesztése vette át a szerepet.</w:t>
      </w:r>
    </w:p>
    <w:p w14:paraId="79C22D25" w14:textId="6935A9C1" w:rsidR="00A760BD" w:rsidRPr="00A760BD" w:rsidRDefault="00A760BD" w:rsidP="00A760BD">
      <w:r>
        <w:t>Mint említettem, rengeteg szoftverfejlesztési területen használják a .NET keretrendszerét, így a szerveroldali alkalmazások fejlesztésében is nagy szerepe van. Az általunk készített szoftver is ezen alapszik. Ennek a neve ASP.NET. Ez egy nyílt forráskódú szerveroldali webalkalmazási keretrendszer.</w:t>
      </w:r>
    </w:p>
    <w:p w14:paraId="3B62CB6E" w14:textId="568D0D97" w:rsidR="00471BB7" w:rsidRDefault="005E2562" w:rsidP="00471BB7">
      <w:pPr>
        <w:pStyle w:val="Cmsor3"/>
      </w:pPr>
      <w:bookmarkStart w:id="55" w:name="_Toc89825974"/>
      <w:proofErr w:type="spellStart"/>
      <w:r>
        <w:t>M</w:t>
      </w:r>
      <w:r w:rsidR="00471BB7">
        <w:t>ikroszolgáltatások</w:t>
      </w:r>
      <w:proofErr w:type="spellEnd"/>
      <w:r w:rsidR="00170DCD">
        <w:t>, Docker</w:t>
      </w:r>
      <w:bookmarkEnd w:id="55"/>
    </w:p>
    <w:p w14:paraId="7C4F5050" w14:textId="1F3A661D" w:rsidR="00D835D8" w:rsidRDefault="00BF6A4D" w:rsidP="00D835D8">
      <w:r>
        <w:t xml:space="preserve">A Docker egy olyan </w:t>
      </w:r>
      <w:commentRangeStart w:id="56"/>
      <w:r>
        <w:t>szolgáltatás</w:t>
      </w:r>
      <w:commentRangeEnd w:id="56"/>
      <w:r w:rsidR="00482985">
        <w:rPr>
          <w:rStyle w:val="Jegyzethivatkozs"/>
        </w:rPr>
        <w:commentReference w:id="56"/>
      </w:r>
      <w:r>
        <w:t xml:space="preserve">, amely operációs rendszer szintű </w:t>
      </w:r>
      <w:proofErr w:type="spellStart"/>
      <w:r>
        <w:t>virtualizációt</w:t>
      </w:r>
      <w:proofErr w:type="spellEnd"/>
      <w:r>
        <w:t xml:space="preserve"> végez el. Ez azt jelenti, hogy egy adott </w:t>
      </w:r>
      <w:proofErr w:type="spellStart"/>
      <w:r>
        <w:t>docker</w:t>
      </w:r>
      <w:proofErr w:type="spellEnd"/>
      <w:r>
        <w:t xml:space="preserve"> konténerben nem kell külön virtuális gépet futtatni ahhoz, hogy a szoftverünk kapjon egy saját környezetet, hanem egy jóval kisebb hardverigényű operációs rendszer kernelt futtat. Itt összegyűjti az adott szoftverhez szükséges összes </w:t>
      </w:r>
      <w:proofErr w:type="spellStart"/>
      <w:r>
        <w:t>konfigugrációs</w:t>
      </w:r>
      <w:proofErr w:type="spellEnd"/>
      <w:r>
        <w:t xml:space="preserve"> fájlt, könyvtárakat és mindent, ami ahhoz kell, hogy az alkalmazás futni tudjon. </w:t>
      </w:r>
    </w:p>
    <w:p w14:paraId="1E6C2015" w14:textId="565FD5B0" w:rsidR="00BF6A4D" w:rsidRPr="00D835D8" w:rsidRDefault="00BF6A4D" w:rsidP="00D835D8">
      <w:r>
        <w:lastRenderedPageBreak/>
        <w:t xml:space="preserve">A Docker egyik eszköze a Docker </w:t>
      </w:r>
      <w:proofErr w:type="spellStart"/>
      <w:r>
        <w:t>Compose</w:t>
      </w:r>
      <w:proofErr w:type="spellEnd"/>
      <w:r>
        <w:t xml:space="preserve"> mely számunkra is nagy segítséget nyújtott. Ez egy olyan eszköz, amely képes a több konténerből álló alkalmazások azonos idejű futtatására. A külön konténerekre vonatkozó konfigurációs beállításokat egy úgynevezett YAML fájlt segítségével lehet egységesíteni. Erre a későbbiekben példát is fogunk látni. </w:t>
      </w:r>
    </w:p>
    <w:p w14:paraId="5F8A2C64" w14:textId="2B7B34BC" w:rsidR="000751A8" w:rsidRDefault="000751A8" w:rsidP="000751A8">
      <w:r>
        <w:t xml:space="preserve">Alapvetően az egész program </w:t>
      </w:r>
      <w:proofErr w:type="spellStart"/>
      <w:r>
        <w:t>konténerizált</w:t>
      </w:r>
      <w:proofErr w:type="spellEnd"/>
      <w:r>
        <w:t xml:space="preserve">, az adatbázistól kezdve az API átjárón keresztül (frontendet leszámítva). </w:t>
      </w:r>
      <w:r w:rsidR="00CB691C">
        <w:t xml:space="preserve">Ehhez a Visual </w:t>
      </w:r>
      <w:proofErr w:type="spellStart"/>
      <w:r w:rsidR="00CB691C">
        <w:t>Studio</w:t>
      </w:r>
      <w:proofErr w:type="spellEnd"/>
      <w:r w:rsidR="00CB691C">
        <w:t xml:space="preserve"> fejlesztő környezet nagy segítséget ad, ugyanis már az adott project létrehozásakor megkérdezi, hogy szeretnénk-e Dockerben futtatni. Ezután a Docker </w:t>
      </w:r>
      <w:proofErr w:type="spellStart"/>
      <w:r w:rsidR="00CB691C">
        <w:t>Compose</w:t>
      </w:r>
      <w:proofErr w:type="spellEnd"/>
      <w:r w:rsidR="00CB691C">
        <w:t xml:space="preserve"> hozzáadása is hasonlóan egyszerű. </w:t>
      </w:r>
      <w:r w:rsidR="00D445AF">
        <w:t xml:space="preserve">Ilyen külső alkalmazás volt még a Docker </w:t>
      </w:r>
      <w:proofErr w:type="spellStart"/>
      <w:r w:rsidR="00D445AF">
        <w:t>Desktop</w:t>
      </w:r>
      <w:proofErr w:type="spellEnd"/>
      <w:r w:rsidR="00D445AF">
        <w:t xml:space="preserve"> mely egységesen megjeleníti az éppen m</w:t>
      </w:r>
      <w:ins w:id="57" w:author="Nagy Viktor" w:date="2021-12-09T01:10:00Z">
        <w:r w:rsidR="00402A62">
          <w:t>ű</w:t>
        </w:r>
      </w:ins>
      <w:del w:id="58" w:author="Nagy Viktor" w:date="2021-12-09T01:10:00Z">
        <w:r w:rsidR="00D445AF" w:rsidDel="00402A62">
          <w:delText>ü</w:delText>
        </w:r>
      </w:del>
      <w:r w:rsidR="00D445AF">
        <w:t>ködő konténereket és ezeket külön-külön lehet kezelni az alkalmazáson keresztül.</w:t>
      </w:r>
    </w:p>
    <w:p w14:paraId="61ABADBF" w14:textId="383DE84C" w:rsidR="00D445AF" w:rsidRDefault="00D445AF" w:rsidP="00D445AF">
      <w:r>
        <w:t>A programunkban 4 különböző konténer fut egyszerre. Egy maga a játéknak, egy a „</w:t>
      </w:r>
      <w:proofErr w:type="spellStart"/>
      <w:r>
        <w:t>UserIdentity</w:t>
      </w:r>
      <w:proofErr w:type="spellEnd"/>
      <w:r>
        <w:t>”-</w:t>
      </w:r>
      <w:proofErr w:type="spellStart"/>
      <w:r>
        <w:t>nek</w:t>
      </w:r>
      <w:proofErr w:type="spellEnd"/>
      <w:r>
        <w:t xml:space="preserve"> elnevezett konténer, ami mindent magába foglal mindent ami nem a játék (váró, barátok, </w:t>
      </w:r>
      <w:proofErr w:type="spellStart"/>
      <w:r>
        <w:t>authentikáció</w:t>
      </w:r>
      <w:proofErr w:type="spellEnd"/>
      <w:r>
        <w:t>). Van egy az adatbázisnak és végül egy az API átjárónak.</w:t>
      </w:r>
    </w:p>
    <w:p w14:paraId="6143D05E" w14:textId="77777777" w:rsidR="009A6716" w:rsidRDefault="009A6716" w:rsidP="009A6716">
      <w:pPr>
        <w:pStyle w:val="Kp"/>
      </w:pPr>
      <w:r>
        <w:rPr>
          <w:noProof/>
        </w:rPr>
        <w:drawing>
          <wp:inline distT="0" distB="0" distL="0" distR="0" wp14:anchorId="1E4B0CB9" wp14:editId="00CF883F">
            <wp:extent cx="4695825" cy="1581150"/>
            <wp:effectExtent l="0" t="0" r="9525" b="0"/>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9"/>
                    <a:stretch>
                      <a:fillRect/>
                    </a:stretch>
                  </pic:blipFill>
                  <pic:spPr>
                    <a:xfrm>
                      <a:off x="0" y="0"/>
                      <a:ext cx="4695825" cy="1581150"/>
                    </a:xfrm>
                    <a:prstGeom prst="rect">
                      <a:avLst/>
                    </a:prstGeom>
                  </pic:spPr>
                </pic:pic>
              </a:graphicData>
            </a:graphic>
          </wp:inline>
        </w:drawing>
      </w:r>
    </w:p>
    <w:p w14:paraId="2C9159F1" w14:textId="3272ECD3" w:rsidR="009A6716" w:rsidRDefault="00FA0354" w:rsidP="0009051E">
      <w:pPr>
        <w:pStyle w:val="Kpalrs"/>
      </w:pPr>
      <w:r>
        <w:t>3</w:t>
      </w:r>
      <w:r w:rsidR="009A6716">
        <w:t xml:space="preserve">. ábra: Docker </w:t>
      </w:r>
      <w:proofErr w:type="spellStart"/>
      <w:r w:rsidR="009A6716">
        <w:t>compose</w:t>
      </w:r>
      <w:proofErr w:type="spellEnd"/>
      <w:r w:rsidR="009A6716">
        <w:t xml:space="preserve"> konténer</w:t>
      </w:r>
    </w:p>
    <w:p w14:paraId="2DB4C162" w14:textId="1BF02F0D" w:rsidR="00E82E8A" w:rsidRDefault="00E82E8A" w:rsidP="00E82E8A">
      <w:r>
        <w:t xml:space="preserve">Egy konténernek be lehet állítani, hogy milyen </w:t>
      </w:r>
      <w:proofErr w:type="spellStart"/>
      <w:r>
        <w:t>porton</w:t>
      </w:r>
      <w:proofErr w:type="spellEnd"/>
      <w:r>
        <w:t xml:space="preserve"> fusson. A képen látható „15200:80” azt jelenti, hogy ami a virtuális </w:t>
      </w:r>
      <w:proofErr w:type="spellStart"/>
      <w:r>
        <w:t>linux</w:t>
      </w:r>
      <w:proofErr w:type="spellEnd"/>
      <w:r>
        <w:t xml:space="preserve"> környezetben</w:t>
      </w:r>
      <w:r w:rsidR="004B1898">
        <w:t>,</w:t>
      </w:r>
      <w:r>
        <w:t xml:space="preserve"> ami a 80-as </w:t>
      </w:r>
      <w:proofErr w:type="spellStart"/>
      <w:r>
        <w:t>porton</w:t>
      </w:r>
      <w:proofErr w:type="spellEnd"/>
      <w:r>
        <w:t xml:space="preserve"> fut azt a külső környezetben az 15200-as </w:t>
      </w:r>
      <w:proofErr w:type="spellStart"/>
      <w:r>
        <w:t>porton</w:t>
      </w:r>
      <w:proofErr w:type="spellEnd"/>
      <w:r>
        <w:t xml:space="preserve"> fogja futtatni. </w:t>
      </w:r>
      <w:r w:rsidR="004B1898">
        <w:t xml:space="preserve">Emellett mivel minden konténerhez tartozik egy Dockerfile, a </w:t>
      </w:r>
      <w:del w:id="59" w:author="Nagy Viktor" w:date="2021-12-09T01:10:00Z">
        <w:r w:rsidR="004B1898" w:rsidDel="00617338">
          <w:delText xml:space="preserve">buildelése </w:delText>
        </w:r>
      </w:del>
      <w:ins w:id="60" w:author="Nagy Viktor" w:date="2021-12-09T01:10:00Z">
        <w:r w:rsidR="00617338">
          <w:t>program indítása</w:t>
        </w:r>
        <w:r w:rsidR="00617338">
          <w:t xml:space="preserve"> </w:t>
        </w:r>
      </w:ins>
      <w:r w:rsidR="004B1898">
        <w:t xml:space="preserve">során tudnia kell melyik </w:t>
      </w:r>
      <w:proofErr w:type="spellStart"/>
      <w:r w:rsidR="004B1898">
        <w:t>Dockerfilet</w:t>
      </w:r>
      <w:proofErr w:type="spellEnd"/>
      <w:r w:rsidR="004B1898">
        <w:t xml:space="preserve"> használja</w:t>
      </w:r>
      <w:r w:rsidR="00D835D8">
        <w:t>, így</w:t>
      </w:r>
      <w:r w:rsidR="004B1898">
        <w:t xml:space="preserve"> annak az elérési útvonalára is szükség van.</w:t>
      </w:r>
    </w:p>
    <w:p w14:paraId="7FF768CB" w14:textId="17445EF8" w:rsidR="00D445AF" w:rsidRDefault="00D445AF" w:rsidP="00E82E8A">
      <w:r>
        <w:t>Logikusan következik, hogy bizonyos konténereknek támaszkodnia kell más konté</w:t>
      </w:r>
      <w:del w:id="61" w:author="Bence Kovari" w:date="2021-12-09T00:25:00Z">
        <w:r w:rsidDel="00FC7327">
          <w:delText>r</w:delText>
        </w:r>
      </w:del>
      <w:r>
        <w:t>nerekre. Ugyanis az általunk létrehozott „Bang” és „</w:t>
      </w:r>
      <w:proofErr w:type="spellStart"/>
      <w:r>
        <w:t>UserIdentity</w:t>
      </w:r>
      <w:proofErr w:type="spellEnd"/>
      <w:r>
        <w:t xml:space="preserve">” konténerek mindegyike adatbázist használ. Ahhoz, hogy ezt megtehessék mindkettőnek meg kell adni, hogy ők </w:t>
      </w:r>
      <w:proofErr w:type="spellStart"/>
      <w:r>
        <w:t>függnek</w:t>
      </w:r>
      <w:proofErr w:type="spellEnd"/>
      <w:r>
        <w:t xml:space="preserve"> az „</w:t>
      </w:r>
      <w:proofErr w:type="spellStart"/>
      <w:r>
        <w:t>sqlserver</w:t>
      </w:r>
      <w:proofErr w:type="spellEnd"/>
      <w:r>
        <w:t>”-</w:t>
      </w:r>
      <w:proofErr w:type="spellStart"/>
      <w:r>
        <w:t>nek</w:t>
      </w:r>
      <w:proofErr w:type="spellEnd"/>
      <w:r>
        <w:t xml:space="preserve"> elnevezett konténertől. (</w:t>
      </w:r>
      <w:proofErr w:type="spellStart"/>
      <w:r>
        <w:t>depends_on</w:t>
      </w:r>
      <w:proofErr w:type="spellEnd"/>
      <w:r>
        <w:t>)</w:t>
      </w:r>
    </w:p>
    <w:p w14:paraId="1852EDC5" w14:textId="2795B505" w:rsidR="004B1898" w:rsidRPr="00E82E8A" w:rsidRDefault="004B1898" w:rsidP="00E82E8A">
      <w:r>
        <w:lastRenderedPageBreak/>
        <w:t>Azonban nem csak saját úgynevezett „</w:t>
      </w:r>
      <w:proofErr w:type="spellStart"/>
      <w:r>
        <w:t>docker</w:t>
      </w:r>
      <w:proofErr w:type="spellEnd"/>
      <w:r>
        <w:t xml:space="preserve"> </w:t>
      </w:r>
      <w:proofErr w:type="spellStart"/>
      <w:r>
        <w:t>imageket</w:t>
      </w:r>
      <w:proofErr w:type="spellEnd"/>
      <w:r>
        <w:t>” hozhatunk létre, hanem már előre elkészített</w:t>
      </w:r>
      <w:r w:rsidR="005F2D14">
        <w:t xml:space="preserve">eket </w:t>
      </w:r>
      <w:r>
        <w:t xml:space="preserve">is felhasználhatunk. Az adatbázis például egy </w:t>
      </w:r>
      <w:r w:rsidR="005F2D14">
        <w:t>M</w:t>
      </w:r>
      <w:r>
        <w:t xml:space="preserve">icrosoft által készített </w:t>
      </w:r>
      <w:r w:rsidR="005F2D14">
        <w:t>Linux U</w:t>
      </w:r>
      <w:r>
        <w:t>buntu-n futó SQL server.</w:t>
      </w:r>
      <w:r w:rsidR="00C01941">
        <w:t xml:space="preserve"> Itt be kell állítani saját </w:t>
      </w:r>
      <w:proofErr w:type="spellStart"/>
      <w:r w:rsidR="00C01941">
        <w:t>jelsz</w:t>
      </w:r>
      <w:r w:rsidR="005F2D14">
        <w:t>avunkat</w:t>
      </w:r>
      <w:proofErr w:type="spellEnd"/>
      <w:r w:rsidR="005F2D14">
        <w:t xml:space="preserve"> </w:t>
      </w:r>
      <w:r w:rsidR="00C01941">
        <w:t xml:space="preserve">és </w:t>
      </w:r>
      <w:r w:rsidR="005F2D14">
        <w:t xml:space="preserve">a </w:t>
      </w:r>
      <w:proofErr w:type="spellStart"/>
      <w:r w:rsidR="00C01941">
        <w:t>portot</w:t>
      </w:r>
      <w:proofErr w:type="spellEnd"/>
      <w:r w:rsidR="00C01941">
        <w:t xml:space="preserve"> a konténer eléréséhez, hogy használni tudjuk.</w:t>
      </w:r>
    </w:p>
    <w:p w14:paraId="6F3BE47A" w14:textId="08D2B777" w:rsidR="00355695" w:rsidRDefault="008353B3" w:rsidP="00355695">
      <w:pPr>
        <w:pStyle w:val="Cmsor3"/>
      </w:pPr>
      <w:bookmarkStart w:id="62" w:name="_Toc89825975"/>
      <w:r>
        <w:t>Több</w:t>
      </w:r>
      <w:r w:rsidR="00355695">
        <w:t>rétegű architektúra</w:t>
      </w:r>
      <w:r w:rsidR="009A6716">
        <w:t>, mappastruktúra</w:t>
      </w:r>
      <w:bookmarkEnd w:id="62"/>
    </w:p>
    <w:p w14:paraId="6F9460A9" w14:textId="77777777" w:rsidR="0062336A" w:rsidRDefault="006F4F08" w:rsidP="007E19E6">
      <w:r>
        <w:t xml:space="preserve">Egy általunk létrehozott </w:t>
      </w:r>
      <w:proofErr w:type="spellStart"/>
      <w:r>
        <w:t>mikroszolgáltatás</w:t>
      </w:r>
      <w:proofErr w:type="spellEnd"/>
      <w:r>
        <w:t xml:space="preserve"> alapvetően a többrétegű struktúrát alkalmaz, azon belül is a háromrétegű felépítés. </w:t>
      </w:r>
      <w:r w:rsidR="0062336A">
        <w:t xml:space="preserve">Ennek lényege, hogy mindegyik réteg más funkciót lásson el, ezáltal a fejlesztők munkája is egyszerűbbé válik, ugyanis így az alkalmazás könnyebben továbbfejleszthető és karbantarthatóbb. A rétegek csak az alattuk lévő réteggel kommunikálnak. </w:t>
      </w:r>
    </w:p>
    <w:p w14:paraId="58886552" w14:textId="38627DE1" w:rsidR="007E19E6" w:rsidRDefault="0062336A" w:rsidP="0062336A">
      <w:r>
        <w:rPr>
          <w:noProof/>
        </w:rPr>
        <w:drawing>
          <wp:anchor distT="0" distB="0" distL="114300" distR="114300" simplePos="0" relativeHeight="251658752" behindDoc="0" locked="0" layoutInCell="1" allowOverlap="1" wp14:anchorId="7C8E05E4" wp14:editId="24339A42">
            <wp:simplePos x="0" y="0"/>
            <wp:positionH relativeFrom="margin">
              <wp:posOffset>-868</wp:posOffset>
            </wp:positionH>
            <wp:positionV relativeFrom="paragraph">
              <wp:posOffset>699770</wp:posOffset>
            </wp:positionV>
            <wp:extent cx="2085975" cy="4648200"/>
            <wp:effectExtent l="0" t="0" r="9525" b="0"/>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85975" cy="4648200"/>
                    </a:xfrm>
                    <a:prstGeom prst="rect">
                      <a:avLst/>
                    </a:prstGeom>
                  </pic:spPr>
                </pic:pic>
              </a:graphicData>
            </a:graphic>
          </wp:anchor>
        </w:drawing>
      </w:r>
      <w:r w:rsidR="006F4F08">
        <w:t>A legalsó szintje az adatelérési réteg (</w:t>
      </w:r>
      <w:proofErr w:type="spellStart"/>
      <w:r w:rsidR="006F4F08">
        <w:t>data</w:t>
      </w:r>
      <w:proofErr w:type="spellEnd"/>
      <w:r w:rsidR="006F4F08">
        <w:t xml:space="preserve"> </w:t>
      </w:r>
      <w:proofErr w:type="spellStart"/>
      <w:r w:rsidR="006F4F08">
        <w:t>access</w:t>
      </w:r>
      <w:proofErr w:type="spellEnd"/>
      <w:r w:rsidR="006F4F08">
        <w:t xml:space="preserve"> </w:t>
      </w:r>
      <w:proofErr w:type="spellStart"/>
      <w:r w:rsidR="006F4F08">
        <w:t>layer</w:t>
      </w:r>
      <w:proofErr w:type="spellEnd"/>
      <w:r w:rsidR="006F4F08">
        <w:t>)</w:t>
      </w:r>
      <w:r>
        <w:t xml:space="preserve">, </w:t>
      </w:r>
      <w:r w:rsidR="006F4F08">
        <w:t xml:space="preserve">felette helyezkedik el az üzleti logikai réteg (business </w:t>
      </w:r>
      <w:proofErr w:type="spellStart"/>
      <w:r w:rsidR="006F4F08">
        <w:t>logic</w:t>
      </w:r>
      <w:proofErr w:type="spellEnd"/>
      <w:r w:rsidR="006F4F08">
        <w:t xml:space="preserve"> </w:t>
      </w:r>
      <w:proofErr w:type="spellStart"/>
      <w:r w:rsidR="006F4F08">
        <w:t>layer</w:t>
      </w:r>
      <w:proofErr w:type="spellEnd"/>
      <w:r w:rsidR="006F4F08">
        <w:t xml:space="preserve">) és minden felett </w:t>
      </w:r>
      <w:r w:rsidR="00836AA1">
        <w:t>helyezkedne el a</w:t>
      </w:r>
      <w:r w:rsidR="006F4F08">
        <w:t xml:space="preserve"> </w:t>
      </w:r>
      <w:r w:rsidR="00836AA1">
        <w:t>prezentációs</w:t>
      </w:r>
      <w:r w:rsidR="006F4F08">
        <w:t xml:space="preserve"> réteg</w:t>
      </w:r>
      <w:r w:rsidR="00836AA1">
        <w:t>, azonban a felhasználó felület itt külön van teljesen szedve, így a legfelső réteg az API réteg</w:t>
      </w:r>
      <w:r w:rsidR="006F4F08">
        <w:t xml:space="preserve"> melynek szerepe a beérkező hívásokat továbbítani a</w:t>
      </w:r>
      <w:r w:rsidR="00836AA1">
        <w:t>z alatta elhelyezkedő üzleti logikai réteg felé.</w:t>
      </w:r>
      <w:r w:rsidR="007E19E6" w:rsidRPr="007E19E6">
        <w:rPr>
          <w:noProof/>
        </w:rPr>
        <w:t xml:space="preserve"> </w:t>
      </w:r>
    </w:p>
    <w:p w14:paraId="34F4D410" w14:textId="22628A74" w:rsidR="007E19E6" w:rsidRDefault="007E19E6" w:rsidP="007E19E6">
      <w:pPr>
        <w:ind w:firstLine="0"/>
      </w:pPr>
      <w:r>
        <w:rPr>
          <w:noProof/>
        </w:rPr>
        <mc:AlternateContent>
          <mc:Choice Requires="wps">
            <w:drawing>
              <wp:anchor distT="0" distB="0" distL="114300" distR="114300" simplePos="0" relativeHeight="251660800" behindDoc="0" locked="0" layoutInCell="1" allowOverlap="1" wp14:anchorId="20F55ED1" wp14:editId="3B8C68CA">
                <wp:simplePos x="0" y="0"/>
                <wp:positionH relativeFrom="column">
                  <wp:posOffset>-1270</wp:posOffset>
                </wp:positionH>
                <wp:positionV relativeFrom="paragraph">
                  <wp:posOffset>4704715</wp:posOffset>
                </wp:positionV>
                <wp:extent cx="2085975" cy="635"/>
                <wp:effectExtent l="0" t="0" r="0" b="0"/>
                <wp:wrapSquare wrapText="bothSides"/>
                <wp:docPr id="8" name="Szövegdoboz 8"/>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2232E370" w14:textId="1A52912F" w:rsidR="007E19E6" w:rsidRPr="00D454E4" w:rsidRDefault="00FA0354" w:rsidP="0009051E">
                            <w:pPr>
                              <w:pStyle w:val="Kpalrs"/>
                              <w:rPr>
                                <w:noProof/>
                                <w:sz w:val="24"/>
                                <w:szCs w:val="24"/>
                              </w:rPr>
                            </w:pPr>
                            <w:r>
                              <w:rPr>
                                <w:noProof/>
                              </w:rPr>
                              <w:t>4</w:t>
                            </w:r>
                            <w:r w:rsidR="007E19E6">
                              <w:t>. ábra: Mappastruktúra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55ED1" id="Szövegdoboz 8" o:spid="_x0000_s1027" type="#_x0000_t202" style="position:absolute;left:0;text-align:left;margin-left:-.1pt;margin-top:370.45pt;width:164.2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" stroked="f">
                <v:textbox style="mso-fit-shape-to-text:t" inset="0,0,0,0">
                  <w:txbxContent>
                    <w:p w14:paraId="2232E370" w14:textId="1A52912F" w:rsidR="007E19E6" w:rsidRPr="00D454E4" w:rsidRDefault="00FA0354" w:rsidP="0009051E">
                      <w:pPr>
                        <w:pStyle w:val="Kpalrs"/>
                        <w:rPr>
                          <w:noProof/>
                          <w:sz w:val="24"/>
                          <w:szCs w:val="24"/>
                        </w:rPr>
                      </w:pPr>
                      <w:r>
                        <w:rPr>
                          <w:noProof/>
                        </w:rPr>
                        <w:t>4</w:t>
                      </w:r>
                      <w:r w:rsidR="007E19E6">
                        <w:t>. ábra: Mappastruktúra</w:t>
                      </w:r>
                    </w:p>
                  </w:txbxContent>
                </v:textbox>
                <w10:wrap type="square"/>
              </v:shape>
            </w:pict>
          </mc:Fallback>
        </mc:AlternateContent>
      </w:r>
      <w:r w:rsidR="006F4F08">
        <w:t>A</w:t>
      </w:r>
      <w:r>
        <w:t xml:space="preserve">z adatbázis elérési réteg szerepe, hogy összefogja az adatbázishoz köthető osztályokat, műveleteket. A </w:t>
      </w:r>
      <w:proofErr w:type="spellStart"/>
      <w:r>
        <w:t>Domain</w:t>
      </w:r>
      <w:proofErr w:type="spellEnd"/>
      <w:r>
        <w:t xml:space="preserve"> mappában szerepelnek azok az entitások, melyeket felhasználva létrehoztuk az adatbázist </w:t>
      </w:r>
      <w:proofErr w:type="spellStart"/>
      <w:r>
        <w:t>Code-First</w:t>
      </w:r>
      <w:proofErr w:type="spellEnd"/>
      <w:r>
        <w:t xml:space="preserve"> módszert alkalmazva. A </w:t>
      </w:r>
      <w:proofErr w:type="spellStart"/>
      <w:r>
        <w:t>Migrations</w:t>
      </w:r>
      <w:proofErr w:type="spellEnd"/>
      <w:r>
        <w:t xml:space="preserve"> mappa tartalmazza azokat a szükséges osztályokat melyet az </w:t>
      </w:r>
      <w:proofErr w:type="spellStart"/>
      <w:r>
        <w:t>Entity</w:t>
      </w:r>
      <w:proofErr w:type="spellEnd"/>
      <w:r>
        <w:t xml:space="preserve"> </w:t>
      </w:r>
      <w:proofErr w:type="spellStart"/>
      <w:r>
        <w:t>Framwork</w:t>
      </w:r>
      <w:proofErr w:type="spellEnd"/>
      <w:r>
        <w:t xml:space="preserve"> magának generált a migráció során, az alapján, amit a </w:t>
      </w:r>
      <w:proofErr w:type="spellStart"/>
      <w:r>
        <w:t>kontextben</w:t>
      </w:r>
      <w:proofErr w:type="spellEnd"/>
      <w:r>
        <w:t xml:space="preserve"> definiáltunk. </w:t>
      </w:r>
    </w:p>
    <w:p w14:paraId="0B540213" w14:textId="6E3BA6DC" w:rsidR="00D75A5E" w:rsidRDefault="007E19E6" w:rsidP="00D75A5E">
      <w:pPr>
        <w:ind w:firstLine="0"/>
      </w:pPr>
      <w:r>
        <w:t>A felette elhelyezkedő rétegben</w:t>
      </w:r>
      <w:r w:rsidR="00D75A5E">
        <w:t>, az üzleti logikai rétegben</w:t>
      </w:r>
      <w:r>
        <w:t xml:space="preserve"> foglal helyet minden fontosabb logikai művelet, amely adatbázishívást igényel</w:t>
      </w:r>
      <w:r w:rsidR="00D75A5E">
        <w:t>. Eme</w:t>
      </w:r>
      <w:ins w:id="63" w:author="Bence Kovari" w:date="2021-12-09T00:25:00Z">
        <w:r w:rsidR="00FC7327">
          <w:t>l</w:t>
        </w:r>
      </w:ins>
      <w:r w:rsidR="00D75A5E">
        <w:t xml:space="preserve">lett az </w:t>
      </w:r>
      <w:proofErr w:type="spellStart"/>
      <w:r w:rsidR="00D75A5E">
        <w:t>Application</w:t>
      </w:r>
      <w:proofErr w:type="spellEnd"/>
      <w:r w:rsidR="00D75A5E">
        <w:t xml:space="preserve"> mappán belül szerepelnek azok az egyéb kisegítő osztályok</w:t>
      </w:r>
      <w:r w:rsidR="00836AA1">
        <w:t xml:space="preserve"> és </w:t>
      </w:r>
      <w:r w:rsidR="00D75A5E">
        <w:t xml:space="preserve">függvények melyeket felhasználunk egy adatbázis hívás során. Ilyen például az általunk definiált saját kivételek, vagy a </w:t>
      </w:r>
      <w:proofErr w:type="spellStart"/>
      <w:r w:rsidR="00D75A5E">
        <w:lastRenderedPageBreak/>
        <w:t>MappingProfiles</w:t>
      </w:r>
      <w:proofErr w:type="spellEnd"/>
      <w:r w:rsidR="00D75A5E">
        <w:t xml:space="preserve">-ban szereplő </w:t>
      </w:r>
      <w:proofErr w:type="spellStart"/>
      <w:r w:rsidR="00D75A5E">
        <w:t>AutoMapperhez</w:t>
      </w:r>
      <w:proofErr w:type="spellEnd"/>
      <w:r w:rsidR="00D75A5E">
        <w:t xml:space="preserve"> (</w:t>
      </w:r>
      <w:r w:rsidR="00D75A5E">
        <w:fldChar w:fldCharType="begin"/>
      </w:r>
      <w:r w:rsidR="00D75A5E">
        <w:instrText xml:space="preserve"> REF _Ref89432090 \r \h  \* MERGEFORMAT </w:instrText>
      </w:r>
      <w:r w:rsidR="00D75A5E">
        <w:fldChar w:fldCharType="separate"/>
      </w:r>
      <w:r w:rsidR="00D75A5E">
        <w:t>4.1.5.4</w:t>
      </w:r>
      <w:r w:rsidR="00D75A5E">
        <w:fldChar w:fldCharType="end"/>
      </w:r>
      <w:r w:rsidR="00D75A5E">
        <w:t>) szükséges osztályok. A CQRS (</w:t>
      </w:r>
      <w:r w:rsidR="00D75A5E">
        <w:fldChar w:fldCharType="begin"/>
      </w:r>
      <w:r w:rsidR="00D75A5E">
        <w:instrText xml:space="preserve"> REF _Ref89432139 \r \h  \* MERGEFORMAT </w:instrText>
      </w:r>
      <w:r w:rsidR="00D75A5E">
        <w:fldChar w:fldCharType="separate"/>
      </w:r>
      <w:r w:rsidR="00D75A5E">
        <w:t>4.1.5.1</w:t>
      </w:r>
      <w:r w:rsidR="00D75A5E">
        <w:fldChar w:fldCharType="end"/>
      </w:r>
      <w:r w:rsidR="00D75A5E">
        <w:t>) mintának köszönhetően két részre vannak osztva a hívások</w:t>
      </w:r>
      <w:r w:rsidR="00890F29">
        <w:t>ra reagáló függvények.</w:t>
      </w:r>
      <w:r w:rsidR="00D75A5E">
        <w:t xml:space="preserve"> </w:t>
      </w:r>
      <w:r w:rsidR="00890F29">
        <w:t>Í</w:t>
      </w:r>
      <w:r w:rsidR="00D75A5E">
        <w:t>gy egyik a</w:t>
      </w:r>
      <w:r w:rsidR="006B122B">
        <w:t xml:space="preserve"> műveletek melyek módosítást végeznek az adatbázison a</w:t>
      </w:r>
      <w:r w:rsidR="00D75A5E">
        <w:t xml:space="preserve"> </w:t>
      </w:r>
      <w:proofErr w:type="spellStart"/>
      <w:r w:rsidR="00D75A5E">
        <w:t>Commands</w:t>
      </w:r>
      <w:proofErr w:type="spellEnd"/>
      <w:r w:rsidR="00D75A5E">
        <w:t xml:space="preserve"> mappában szerepel</w:t>
      </w:r>
      <w:r w:rsidR="006B122B">
        <w:t>nek.</w:t>
      </w:r>
      <w:r w:rsidR="00D75A5E">
        <w:t xml:space="preserve"> </w:t>
      </w:r>
      <w:r w:rsidR="006B122B">
        <w:t>A műveletek</w:t>
      </w:r>
      <w:ins w:id="64" w:author="Nagy Viktor" w:date="2021-12-09T01:12:00Z">
        <w:r w:rsidR="001B193A">
          <w:t>,</w:t>
        </w:r>
      </w:ins>
      <w:r w:rsidR="006B122B">
        <w:t xml:space="preserve"> amelyek csak visszaadják az adatbázis állapot</w:t>
      </w:r>
      <w:ins w:id="65" w:author="Bence Kovari" w:date="2021-12-09T00:25:00Z">
        <w:r w:rsidR="00FC7327">
          <w:t>á</w:t>
        </w:r>
      </w:ins>
      <w:del w:id="66" w:author="Bence Kovari" w:date="2021-12-09T00:25:00Z">
        <w:r w:rsidR="006B122B" w:rsidDel="00FC7327">
          <w:delText>ű</w:delText>
        </w:r>
      </w:del>
      <w:r w:rsidR="006B122B">
        <w:t xml:space="preserve">t </w:t>
      </w:r>
      <w:r w:rsidR="00D75A5E">
        <w:t xml:space="preserve">pedig a </w:t>
      </w:r>
      <w:proofErr w:type="spellStart"/>
      <w:r w:rsidR="00D75A5E">
        <w:t>Queries</w:t>
      </w:r>
      <w:proofErr w:type="spellEnd"/>
      <w:r w:rsidR="00D75A5E">
        <w:t xml:space="preserve"> mappában. A </w:t>
      </w:r>
      <w:proofErr w:type="spellStart"/>
      <w:r w:rsidR="00D75A5E">
        <w:t>repository</w:t>
      </w:r>
      <w:proofErr w:type="spellEnd"/>
      <w:r w:rsidR="00D75A5E">
        <w:t xml:space="preserve"> minta miatt létezik egy </w:t>
      </w:r>
      <w:proofErr w:type="spellStart"/>
      <w:r w:rsidR="00D75A5E">
        <w:t>Stores</w:t>
      </w:r>
      <w:proofErr w:type="spellEnd"/>
      <w:r w:rsidR="00D75A5E">
        <w:t xml:space="preserve"> mappa, ahol a tényleges adatbázis hívások történnek. Ezek </w:t>
      </w:r>
      <w:commentRangeStart w:id="67"/>
      <w:del w:id="68" w:author="Nagy Viktor" w:date="2021-12-09T01:11:00Z">
        <w:r w:rsidR="00D75A5E" w:rsidDel="00157087">
          <w:delText xml:space="preserve">interface </w:delText>
        </w:r>
      </w:del>
      <w:commentRangeEnd w:id="67"/>
      <w:ins w:id="69" w:author="Nagy Viktor" w:date="2021-12-09T01:11:00Z">
        <w:r w:rsidR="00157087">
          <w:t>interfész</w:t>
        </w:r>
        <w:r w:rsidR="00157087">
          <w:t xml:space="preserve"> </w:t>
        </w:r>
      </w:ins>
      <w:r w:rsidR="00FC7327">
        <w:rPr>
          <w:rStyle w:val="Jegyzethivatkozs"/>
        </w:rPr>
        <w:commentReference w:id="67"/>
      </w:r>
      <w:r w:rsidR="00D75A5E">
        <w:t xml:space="preserve">osztályai az </w:t>
      </w:r>
      <w:proofErr w:type="spellStart"/>
      <w:r w:rsidR="00D75A5E">
        <w:t>Interfaces</w:t>
      </w:r>
      <w:proofErr w:type="spellEnd"/>
      <w:r w:rsidR="00D75A5E">
        <w:t xml:space="preserve"> mappában szerepelnek.</w:t>
      </w:r>
    </w:p>
    <w:p w14:paraId="4153F618" w14:textId="2515ADFB" w:rsidR="00D75A5E" w:rsidRPr="00355695" w:rsidRDefault="00D75A5E" w:rsidP="00D75A5E">
      <w:pPr>
        <w:ind w:firstLine="0"/>
      </w:pPr>
      <w:r>
        <w:tab/>
        <w:t>Végül a legfelső réteg a</w:t>
      </w:r>
      <w:r w:rsidR="00047531">
        <w:t xml:space="preserve">z API </w:t>
      </w:r>
      <w:r w:rsidR="008F5AE8">
        <w:t xml:space="preserve">réteg. Ide érkeznek be a külső hívások, alap esetben közvetlenül a frontendtől, azonban a mi megoldásunkban a kettő közé esik egy API átjáró, amely a megfelelő </w:t>
      </w:r>
      <w:proofErr w:type="spellStart"/>
      <w:r w:rsidR="008F5AE8">
        <w:t>mikroszolgáltatásnak</w:t>
      </w:r>
      <w:proofErr w:type="spellEnd"/>
      <w:r w:rsidR="008F5AE8">
        <w:t xml:space="preserve"> küldi a hívást. A </w:t>
      </w:r>
      <w:proofErr w:type="spellStart"/>
      <w:r w:rsidR="008F5AE8">
        <w:t>Controllers</w:t>
      </w:r>
      <w:proofErr w:type="spellEnd"/>
      <w:r w:rsidR="008F5AE8">
        <w:t xml:space="preserve"> mappában helyezkednek el a kontrollerek.</w:t>
      </w:r>
      <w:r w:rsidR="00047531">
        <w:t xml:space="preserve"> Ide érkeznek a hívások az átjáróból és</w:t>
      </w:r>
      <w:r w:rsidR="008F5AE8">
        <w:t xml:space="preserve"> továbbítják az üzleti logikai réteg felé. A </w:t>
      </w:r>
      <w:proofErr w:type="spellStart"/>
      <w:r w:rsidR="008F5AE8">
        <w:t>Hubs</w:t>
      </w:r>
      <w:proofErr w:type="spellEnd"/>
      <w:r w:rsidR="008F5AE8">
        <w:t xml:space="preserve"> mappában szerepelnek azok a szükséges </w:t>
      </w:r>
      <w:proofErr w:type="spellStart"/>
      <w:r w:rsidR="008F5AE8">
        <w:t>SignalR</w:t>
      </w:r>
      <w:proofErr w:type="spellEnd"/>
      <w:r w:rsidR="008F5AE8">
        <w:t xml:space="preserve"> osztályok, amikkel jelezhetünk a frontendek, ha backenden valami változás történt. Végül azért, hogy átlátható legyen a Startup osztály ezért az abban lévő konfigurációs beállításokat (függőség injektálás, globális kivételkezelés, </w:t>
      </w:r>
      <w:proofErr w:type="spellStart"/>
      <w:r w:rsidR="008F5AE8">
        <w:t>authentikáció</w:t>
      </w:r>
      <w:proofErr w:type="spellEnd"/>
      <w:r w:rsidR="008F5AE8">
        <w:t xml:space="preserve"> és </w:t>
      </w:r>
      <w:proofErr w:type="spellStart"/>
      <w:r w:rsidR="008F5AE8">
        <w:t>authorizáció</w:t>
      </w:r>
      <w:proofErr w:type="spellEnd"/>
      <w:r w:rsidR="008F5AE8">
        <w:t xml:space="preserve">) külön szedtem osztályokra és ezek bekerültek az </w:t>
      </w:r>
      <w:proofErr w:type="spellStart"/>
      <w:r w:rsidR="008F5AE8">
        <w:t>Extensions</w:t>
      </w:r>
      <w:proofErr w:type="spellEnd"/>
      <w:r w:rsidR="008F5AE8">
        <w:t xml:space="preserve"> mappába.</w:t>
      </w:r>
    </w:p>
    <w:p w14:paraId="7DF3F5F0" w14:textId="6AD496F7" w:rsidR="000507C9" w:rsidRPr="000507C9" w:rsidRDefault="00F64CAB" w:rsidP="000507C9">
      <w:pPr>
        <w:pStyle w:val="Cmsor3"/>
      </w:pPr>
      <w:bookmarkStart w:id="70" w:name="_Ref89539171"/>
      <w:bookmarkStart w:id="71" w:name="_Toc89825976"/>
      <w:r>
        <w:t>A</w:t>
      </w:r>
      <w:r w:rsidR="005E2562">
        <w:t>datbázis</w:t>
      </w:r>
      <w:bookmarkEnd w:id="70"/>
      <w:bookmarkEnd w:id="71"/>
    </w:p>
    <w:p w14:paraId="34F58E31" w14:textId="4A617381" w:rsidR="005B7E8F" w:rsidRDefault="00784B0A" w:rsidP="000507C9">
      <w:pPr>
        <w:pStyle w:val="Kp"/>
      </w:pPr>
      <w:r>
        <w:rPr>
          <w:noProof/>
        </w:rPr>
        <w:drawing>
          <wp:inline distT="0" distB="0" distL="0" distR="0" wp14:anchorId="60544D65" wp14:editId="1A6991E1">
            <wp:extent cx="5400040" cy="2773045"/>
            <wp:effectExtent l="0" t="0" r="0" b="825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pic:cNvPicPr/>
                  </pic:nvPicPr>
                  <pic:blipFill>
                    <a:blip r:embed="rId21">
                      <a:extLst>
                        <a:ext uri="{28A0092B-C50C-407E-A947-70E740481C1C}">
                          <a14:useLocalDpi xmlns:a14="http://schemas.microsoft.com/office/drawing/2010/main" val="0"/>
                        </a:ext>
                      </a:extLst>
                    </a:blip>
                    <a:stretch>
                      <a:fillRect/>
                    </a:stretch>
                  </pic:blipFill>
                  <pic:spPr>
                    <a:xfrm>
                      <a:off x="0" y="0"/>
                      <a:ext cx="5400040" cy="2773045"/>
                    </a:xfrm>
                    <a:prstGeom prst="rect">
                      <a:avLst/>
                    </a:prstGeom>
                  </pic:spPr>
                </pic:pic>
              </a:graphicData>
            </a:graphic>
          </wp:inline>
        </w:drawing>
      </w:r>
    </w:p>
    <w:p w14:paraId="5C62439B" w14:textId="307F3995" w:rsidR="00784B0A" w:rsidRDefault="00FA0354" w:rsidP="0009051E">
      <w:pPr>
        <w:pStyle w:val="Kpalrs"/>
        <w:rPr>
          <w:noProof/>
        </w:rPr>
      </w:pPr>
      <w:r>
        <w:t>5</w:t>
      </w:r>
      <w:r w:rsidR="00784B0A">
        <w:rPr>
          <w:noProof/>
        </w:rPr>
        <w:t>. ábra: A menü adatbázisának felépítése</w:t>
      </w:r>
    </w:p>
    <w:p w14:paraId="1395590E" w14:textId="79FF7CE7" w:rsidR="00526A21" w:rsidRDefault="00526A21" w:rsidP="00784B0A">
      <w:r>
        <w:t xml:space="preserve">A projekthez két darab adatbázis táblát használtunk. Ezzel is hangsúlyozva azt, hogy a társammal minél inkább próbáltuk elhatárolni egymás munkáját azonban elkerülhetetlen, hogy a két tábla között kapcsolat jöjjön létre. Elsősorban a menürendszer </w:t>
      </w:r>
      <w:r>
        <w:lastRenderedPageBreak/>
        <w:t>adatbázisáról fogok beszélni (</w:t>
      </w:r>
      <w:r w:rsidR="00814D51">
        <w:t>5</w:t>
      </w:r>
      <w:r>
        <w:t>.ábra), ugyan</w:t>
      </w:r>
      <w:del w:id="72" w:author="Bence Kovari" w:date="2021-12-09T00:26:00Z">
        <w:r w:rsidDel="00FC7327">
          <w:delText>y</w:delText>
        </w:r>
      </w:del>
      <w:r>
        <w:t>is a játék adatbázisában csak a tervezés szintjén vettem részt és a képen</w:t>
      </w:r>
      <w:r w:rsidR="00784B0A">
        <w:t xml:space="preserve"> (</w:t>
      </w:r>
      <w:r w:rsidR="00760556">
        <w:t>6</w:t>
      </w:r>
      <w:r w:rsidR="00784B0A">
        <w:t>. ábra)</w:t>
      </w:r>
      <w:r>
        <w:t xml:space="preserve"> látható adatbázisfelépítés már a végleges verzió. </w:t>
      </w:r>
    </w:p>
    <w:p w14:paraId="2B32A974" w14:textId="57A54B1E" w:rsidR="00526A21" w:rsidRDefault="00526A21" w:rsidP="00526A21">
      <w:r>
        <w:t xml:space="preserve">Az adatbázis tényleges létrehozása </w:t>
      </w:r>
      <w:proofErr w:type="spellStart"/>
      <w:r>
        <w:t>Code-First</w:t>
      </w:r>
      <w:proofErr w:type="spellEnd"/>
      <w:r>
        <w:t xml:space="preserve"> módszerrel készült, erre a későbbiekben fogok részletesebben kitérni (</w:t>
      </w:r>
      <w:r w:rsidR="00B00992">
        <w:fldChar w:fldCharType="begin"/>
      </w:r>
      <w:r w:rsidR="00B00992">
        <w:instrText xml:space="preserve"> REF _Ref89813862 \r \h </w:instrText>
      </w:r>
      <w:r w:rsidR="00B00992">
        <w:fldChar w:fldCharType="separate"/>
      </w:r>
      <w:r w:rsidR="00B00992">
        <w:t>3.1.4.1</w:t>
      </w:r>
      <w:r w:rsidR="00B00992">
        <w:fldChar w:fldCharType="end"/>
      </w:r>
      <w:r>
        <w:t>)</w:t>
      </w:r>
      <w:r w:rsidR="00784B0A">
        <w:t>.</w:t>
      </w:r>
      <w:r>
        <w:t xml:space="preserve"> Röviden annyi, hogy a kódban lévő osztályokat képeztük le adatbázismodellé. </w:t>
      </w:r>
    </w:p>
    <w:p w14:paraId="519B8867" w14:textId="295167DB" w:rsidR="00526A21" w:rsidRDefault="00526A21" w:rsidP="00526A21">
      <w:r>
        <w:t>A képen látszódik a sok „</w:t>
      </w:r>
      <w:proofErr w:type="spellStart"/>
      <w:r>
        <w:t>AspNet</w:t>
      </w:r>
      <w:proofErr w:type="spellEnd"/>
      <w:r>
        <w:t>”-el kezdődő tábla, ezek amiatt generálódtak, mert a saját „</w:t>
      </w:r>
      <w:proofErr w:type="spellStart"/>
      <w:r>
        <w:t>DbContext</w:t>
      </w:r>
      <w:proofErr w:type="spellEnd"/>
      <w:r>
        <w:t>”-</w:t>
      </w:r>
      <w:proofErr w:type="spellStart"/>
      <w:r>
        <w:t>ünk</w:t>
      </w:r>
      <w:proofErr w:type="spellEnd"/>
      <w:r>
        <w:t xml:space="preserve"> nem a sima „</w:t>
      </w:r>
      <w:proofErr w:type="spellStart"/>
      <w:r>
        <w:t>DbContext</w:t>
      </w:r>
      <w:proofErr w:type="spellEnd"/>
      <w:r>
        <w:t>” osztályból származik le, hanem az „</w:t>
      </w:r>
      <w:proofErr w:type="spellStart"/>
      <w:r>
        <w:t>IdentityDbContext</w:t>
      </w:r>
      <w:proofErr w:type="spellEnd"/>
      <w:r>
        <w:t>”-</w:t>
      </w:r>
      <w:proofErr w:type="spellStart"/>
      <w:r>
        <w:t>ből</w:t>
      </w:r>
      <w:proofErr w:type="spellEnd"/>
      <w:r>
        <w:t>. Erre a felhasználók kezelése miatt van szükség azonban erről is részletesebben ki fogok térni a későbbiekben (</w:t>
      </w:r>
      <w:r w:rsidR="00B00992">
        <w:fldChar w:fldCharType="begin"/>
      </w:r>
      <w:r w:rsidR="00B00992">
        <w:instrText xml:space="preserve"> REF _Ref89337922 \r \h </w:instrText>
      </w:r>
      <w:r w:rsidR="00B00992">
        <w:fldChar w:fldCharType="separate"/>
      </w:r>
      <w:r w:rsidR="00B00992">
        <w:t>3.1.4.2</w:t>
      </w:r>
      <w:r w:rsidR="00B00992">
        <w:fldChar w:fldCharType="end"/>
      </w:r>
      <w:r>
        <w:t xml:space="preserve">). </w:t>
      </w:r>
    </w:p>
    <w:p w14:paraId="56CCB946" w14:textId="017D2C34" w:rsidR="00526A21" w:rsidRDefault="00526A21" w:rsidP="00526A21">
      <w:r>
        <w:t>A „</w:t>
      </w:r>
      <w:proofErr w:type="spellStart"/>
      <w:r>
        <w:t>Lobbies</w:t>
      </w:r>
      <w:proofErr w:type="spellEnd"/>
      <w:r>
        <w:t>” tábla tárolja, hogy mi az adott v</w:t>
      </w:r>
      <w:ins w:id="73" w:author="Nagy Viktor" w:date="2021-12-09T01:12:00Z">
        <w:r w:rsidR="001B193A">
          <w:t>á</w:t>
        </w:r>
      </w:ins>
      <w:del w:id="74" w:author="Nagy Viktor" w:date="2021-12-09T01:12:00Z">
        <w:r w:rsidDel="001B193A">
          <w:delText>a</w:delText>
        </w:r>
      </w:del>
      <w:r>
        <w:t xml:space="preserve">ró </w:t>
      </w:r>
      <w:proofErr w:type="spellStart"/>
      <w:r>
        <w:t>jelszava</w:t>
      </w:r>
      <w:proofErr w:type="spellEnd"/>
      <w:r>
        <w:t>, a felhasználót aki létrehozta a várót és hozzá tartozó „</w:t>
      </w:r>
      <w:proofErr w:type="spellStart"/>
      <w:r>
        <w:t>GameBoardId</w:t>
      </w:r>
      <w:proofErr w:type="spellEnd"/>
      <w:r>
        <w:t>”-t. Ez a játék adatbázisának egy külső kulcsa, ami nulla értéket vesz fel, ha nincs elindítva a játék</w:t>
      </w:r>
      <w:r w:rsidR="00712E6A">
        <w:t>.</w:t>
      </w:r>
      <w:r>
        <w:t xml:space="preserve"> </w:t>
      </w:r>
      <w:r w:rsidR="00712E6A">
        <w:t>A</w:t>
      </w:r>
      <w:r>
        <w:t xml:space="preserve">mint </w:t>
      </w:r>
      <w:r w:rsidR="00712E6A">
        <w:t xml:space="preserve">viszont </w:t>
      </w:r>
      <w:r>
        <w:t>elindul</w:t>
      </w:r>
      <w:r w:rsidR="00712E6A">
        <w:t>,</w:t>
      </w:r>
      <w:r>
        <w:t xml:space="preserve"> a hozzá tartozó </w:t>
      </w:r>
      <w:proofErr w:type="spellStart"/>
      <w:r>
        <w:t>GameBoard</w:t>
      </w:r>
      <w:proofErr w:type="spellEnd"/>
      <w:r>
        <w:t xml:space="preserve"> kulcsát megkapja. A felhasználó és a váró közé kell egy kapcsolótábla, amely tárolja az adott váróban tartózkodó játékosokat, ennek a neve „</w:t>
      </w:r>
      <w:proofErr w:type="spellStart"/>
      <w:r>
        <w:t>LobbyAccounts</w:t>
      </w:r>
      <w:proofErr w:type="spellEnd"/>
      <w:r>
        <w:t>”.</w:t>
      </w:r>
    </w:p>
    <w:p w14:paraId="06EC94D0" w14:textId="77E98266" w:rsidR="00526A21" w:rsidRDefault="00526A21" w:rsidP="00526A21">
      <w:r>
        <w:t>A „</w:t>
      </w:r>
      <w:proofErr w:type="spellStart"/>
      <w:r>
        <w:t>Friends</w:t>
      </w:r>
      <w:proofErr w:type="spellEnd"/>
      <w:r>
        <w:t>” nevezetű táblának két külső kulcsa van a felhasználókra. A tábla lényegében úgy működik, hogy ha érkezik egy barát bejelölés akkor az bekerül egy küldő-fogadó rekordként a táblába, viszont csak akkor lesz elfogadva a barátság, hogyha ez a kapcsolat fordítva is létezik. Itt van eltárolva még a váróba való meghívás értéke is</w:t>
      </w:r>
      <w:r w:rsidR="00712E6A">
        <w:t>, ami igazat vesz fel</w:t>
      </w:r>
      <w:r w:rsidR="004C5B38">
        <w:t>,</w:t>
      </w:r>
      <w:r w:rsidR="00712E6A">
        <w:t xml:space="preserve"> ha az adott játék meghívott minket és törlődik automatikusan</w:t>
      </w:r>
      <w:r w:rsidR="00471304">
        <w:t>,</w:t>
      </w:r>
      <w:r w:rsidR="00712E6A">
        <w:t xml:space="preserve"> ha a váróban lévő játékosok elindít</w:t>
      </w:r>
      <w:r w:rsidR="00471304">
        <w:t>j</w:t>
      </w:r>
      <w:r w:rsidR="00712E6A">
        <w:t>ák a játékot.</w:t>
      </w:r>
    </w:p>
    <w:p w14:paraId="3D15B5FF" w14:textId="22727591" w:rsidR="00526A21" w:rsidRPr="002131CA" w:rsidRDefault="00526A21" w:rsidP="00526A21">
      <w:r>
        <w:t>A „</w:t>
      </w:r>
      <w:proofErr w:type="spellStart"/>
      <w:r>
        <w:t>Histories</w:t>
      </w:r>
      <w:proofErr w:type="spellEnd"/>
      <w:r>
        <w:t>” tárolja, hogy melyik felhasználó milyen karakterrel h</w:t>
      </w:r>
      <w:ins w:id="75" w:author="Bence Kovari" w:date="2021-12-09T00:26:00Z">
        <w:del w:id="76" w:author="Nagy Viktor" w:date="2021-12-09T01:12:00Z">
          <w:r w:rsidR="007C6618" w:rsidDel="001B193A">
            <w:delText>á</w:delText>
          </w:r>
        </w:del>
      </w:ins>
      <w:ins w:id="77" w:author="Nagy Viktor" w:date="2021-12-09T01:12:00Z">
        <w:r w:rsidR="001B193A">
          <w:t>á</w:t>
        </w:r>
      </w:ins>
      <w:del w:id="78" w:author="Bence Kovari" w:date="2021-12-09T00:26:00Z">
        <w:r w:rsidDel="007C6618">
          <w:delText>a</w:delText>
        </w:r>
      </w:del>
      <w:r>
        <w:t>nyadik helyezést ért el. Ennek az időpontja is el van mentve.</w:t>
      </w:r>
    </w:p>
    <w:p w14:paraId="04F3C797" w14:textId="77777777" w:rsidR="00526A21" w:rsidRDefault="00526A21" w:rsidP="00526A21">
      <w:pPr>
        <w:pStyle w:val="Kp"/>
      </w:pPr>
      <w:r>
        <w:rPr>
          <w:noProof/>
        </w:rPr>
        <w:lastRenderedPageBreak/>
        <w:drawing>
          <wp:inline distT="0" distB="0" distL="0" distR="0" wp14:anchorId="071BFB4E" wp14:editId="578488C5">
            <wp:extent cx="5400040" cy="2341880"/>
            <wp:effectExtent l="0" t="0" r="0" b="1270"/>
            <wp:docPr id="6" name="Kép 6" descr="A képen szöveg, égbolt,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égbolt, képernyőkép látható&#10;&#10;Automatikusan generált leírá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341880"/>
                    </a:xfrm>
                    <a:prstGeom prst="rect">
                      <a:avLst/>
                    </a:prstGeom>
                  </pic:spPr>
                </pic:pic>
              </a:graphicData>
            </a:graphic>
          </wp:inline>
        </w:drawing>
      </w:r>
    </w:p>
    <w:p w14:paraId="173C9811" w14:textId="36752337" w:rsidR="00526A21" w:rsidRPr="0016548D" w:rsidRDefault="00FA0354" w:rsidP="0009051E">
      <w:pPr>
        <w:pStyle w:val="Kpalrs"/>
      </w:pPr>
      <w:r>
        <w:t>6</w:t>
      </w:r>
      <w:r w:rsidR="00526A21">
        <w:t>. ábra: A játék adatbázisának felépítése</w:t>
      </w:r>
    </w:p>
    <w:p w14:paraId="30D1E94F" w14:textId="77777777" w:rsidR="00471304" w:rsidRDefault="00526A21" w:rsidP="00526A21">
      <w:r>
        <w:t>Mint említettem a játék adatbázisának csak a tervezés szintjén vettem részt, a társam volt, aki ezt később javítgatta, hozzárakott/elvett. Alapvetően úgy épül fel, hogy létezik a „</w:t>
      </w:r>
      <w:proofErr w:type="spellStart"/>
      <w:r>
        <w:t>GameBoard</w:t>
      </w:r>
      <w:proofErr w:type="spellEnd"/>
      <w:r>
        <w:t>” ami igazából a váró táblájának játékbéli megfelelője. Itt kiegészül minden olyan eseménnyel, ami előfordulhat a játékban (</w:t>
      </w:r>
      <w:proofErr w:type="spellStart"/>
      <w:r>
        <w:t>IsOver</w:t>
      </w:r>
      <w:proofErr w:type="spellEnd"/>
      <w:r>
        <w:t xml:space="preserve">, </w:t>
      </w:r>
      <w:proofErr w:type="spellStart"/>
      <w:r>
        <w:t>TurnPhase</w:t>
      </w:r>
      <w:proofErr w:type="spellEnd"/>
      <w:r>
        <w:t xml:space="preserve">). </w:t>
      </w:r>
    </w:p>
    <w:p w14:paraId="325D7B59" w14:textId="4751CACA" w:rsidR="00CC1A5A" w:rsidRDefault="00526A21" w:rsidP="00526A21">
      <w:r>
        <w:t>Vannak még a játékosok. Ez a felhasználó megfelelője a játékban, ahol kiegészül egyéb tulajdonságokkal</w:t>
      </w:r>
      <w:r w:rsidR="00471304">
        <w:t>, mint például az aktuális életereje, játszott karakterének típusa stb</w:t>
      </w:r>
      <w:r>
        <w:t xml:space="preserve">. </w:t>
      </w:r>
    </w:p>
    <w:p w14:paraId="24C102C4" w14:textId="3A7281A1" w:rsidR="00526A21" w:rsidRDefault="00CC1A5A" w:rsidP="00CC1A5A">
      <w:r>
        <w:t>Létezik a „</w:t>
      </w:r>
      <w:proofErr w:type="spellStart"/>
      <w:r>
        <w:t>Cards</w:t>
      </w:r>
      <w:proofErr w:type="spellEnd"/>
      <w:r>
        <w:t>” tábla, amely egy adott kártyát reprezentál. Ennek van leírása, típusa stb. Mivel a</w:t>
      </w:r>
      <w:r w:rsidR="00526A21">
        <w:t xml:space="preserve"> játékosoknak</w:t>
      </w:r>
      <w:r>
        <w:t xml:space="preserve"> és a játéktér asztalán is léteznek kártyák</w:t>
      </w:r>
      <w:r w:rsidR="00526A21">
        <w:t>, ezért ez</w:t>
      </w:r>
      <w:r>
        <w:t>t</w:t>
      </w:r>
      <w:r w:rsidR="00526A21">
        <w:t xml:space="preserve"> a feladatot </w:t>
      </w:r>
      <w:r>
        <w:t xml:space="preserve">a </w:t>
      </w:r>
      <w:r w:rsidR="00526A21">
        <w:t xml:space="preserve">két darab kapcsolótábla látja el. </w:t>
      </w:r>
      <w:r>
        <w:t>Érdekesség lehet, a kapcsolótáblákban elhelyezett „</w:t>
      </w:r>
      <w:proofErr w:type="spellStart"/>
      <w:r>
        <w:t>CardColorType</w:t>
      </w:r>
      <w:proofErr w:type="spellEnd"/>
      <w:r>
        <w:t>” és „</w:t>
      </w:r>
      <w:proofErr w:type="spellStart"/>
      <w:r>
        <w:t>FrenchNumber</w:t>
      </w:r>
      <w:proofErr w:type="spellEnd"/>
      <w:r>
        <w:t>”. Minden kártyának van egy franciakártyás jelölése. Azonban az adatbázisban a kártyákat csak egyszer szerettük volna eltárolni, így ezeket a jelöléseket véletlenszerűen kapja meg a kapcsolótábla.</w:t>
      </w:r>
    </w:p>
    <w:p w14:paraId="43680233" w14:textId="08293D04" w:rsidR="00FA0354" w:rsidRPr="00526A21" w:rsidRDefault="00526A21" w:rsidP="00FA0354">
      <w:r>
        <w:t>Mint ahogy a menü logikájában szerepel a váró táblájában egy külső kulcs a „</w:t>
      </w:r>
      <w:proofErr w:type="spellStart"/>
      <w:r>
        <w:t>GameBoard</w:t>
      </w:r>
      <w:proofErr w:type="spellEnd"/>
      <w:r>
        <w:t>”-</w:t>
      </w:r>
      <w:proofErr w:type="spellStart"/>
      <w:r>
        <w:t>ra</w:t>
      </w:r>
      <w:proofErr w:type="spellEnd"/>
      <w:r>
        <w:t xml:space="preserve">, úgy itt is elhelyezkedik egy külső kulcs a „Lobby” táblára. Ennek a neve </w:t>
      </w:r>
      <w:proofErr w:type="spellStart"/>
      <w:r>
        <w:t>LobbyOwnerId</w:t>
      </w:r>
      <w:proofErr w:type="spellEnd"/>
      <w:r>
        <w:t>, ami tulajdonképpen az adott váró tulajdonosának a kulcsa. A társam úgy vélte, hogy számára egyszerűbb, ha ezt az információt tárolja el a saját táblájában, mert a játék működtetése során többször is felhasználja. Ezt meg is teheti ugyanis a váró tulajdonosának kulcsa is egyedivé teszi az adott várót így ezzel nem lenne gond.</w:t>
      </w:r>
    </w:p>
    <w:p w14:paraId="50949D80" w14:textId="6084EFAE" w:rsidR="005E2562" w:rsidRDefault="00355695" w:rsidP="005E2562">
      <w:pPr>
        <w:pStyle w:val="Cmsor3"/>
      </w:pPr>
      <w:bookmarkStart w:id="79" w:name="_Toc89825977"/>
      <w:r>
        <w:lastRenderedPageBreak/>
        <w:t>Adatelérési réteg</w:t>
      </w:r>
      <w:bookmarkEnd w:id="79"/>
    </w:p>
    <w:p w14:paraId="1D05F5F7" w14:textId="168B32EC" w:rsidR="000D2D9B" w:rsidRDefault="000D2D9B" w:rsidP="000D2D9B">
      <w:pPr>
        <w:pStyle w:val="Cmsor4"/>
      </w:pPr>
      <w:bookmarkStart w:id="80" w:name="_Ref89813862"/>
      <w:proofErr w:type="spellStart"/>
      <w:r>
        <w:t>Entity</w:t>
      </w:r>
      <w:proofErr w:type="spellEnd"/>
      <w:r>
        <w:t xml:space="preserve"> Framework</w:t>
      </w:r>
      <w:r w:rsidR="006F0D61">
        <w:t xml:space="preserve">, </w:t>
      </w:r>
      <w:proofErr w:type="spellStart"/>
      <w:r w:rsidR="006F0D61">
        <w:t>Code-First</w:t>
      </w:r>
      <w:bookmarkEnd w:id="80"/>
      <w:proofErr w:type="spellEnd"/>
    </w:p>
    <w:p w14:paraId="752D5715" w14:textId="78B80643" w:rsidR="00526A21" w:rsidRPr="00526A21" w:rsidRDefault="00526A21" w:rsidP="00526A21">
      <w:r>
        <w:t xml:space="preserve">Célunk, hogy a </w:t>
      </w:r>
      <w:r w:rsidR="001D43B9">
        <w:t xml:space="preserve">C# kódban létrehozott objektum orientált osztályokat, melyek többségében csak </w:t>
      </w:r>
      <w:del w:id="81" w:author="Bence Kovari" w:date="2021-12-09T00:26:00Z">
        <w:r w:rsidR="001D43B9" w:rsidDel="007C6618">
          <w:delText xml:space="preserve">tagváltozót </w:delText>
        </w:r>
      </w:del>
      <w:ins w:id="82" w:author="Bence Kovari" w:date="2021-12-09T00:26:00Z">
        <w:r w:rsidR="007C6618">
          <w:t>tulajdon</w:t>
        </w:r>
      </w:ins>
      <w:ins w:id="83" w:author="Bence Kovari" w:date="2021-12-09T00:27:00Z">
        <w:r w:rsidR="007C6618">
          <w:t>ságokat</w:t>
        </w:r>
      </w:ins>
      <w:ins w:id="84" w:author="Bence Kovari" w:date="2021-12-09T00:26:00Z">
        <w:r w:rsidR="007C6618">
          <w:t xml:space="preserve"> </w:t>
        </w:r>
      </w:ins>
      <w:r w:rsidR="001D43B9">
        <w:t>(</w:t>
      </w:r>
      <w:proofErr w:type="spellStart"/>
      <w:r w:rsidR="001D43B9">
        <w:t>property</w:t>
      </w:r>
      <w:proofErr w:type="spellEnd"/>
      <w:r w:rsidR="001D43B9">
        <w:t xml:space="preserve">) tartalmaznak átalakítsuk adatbázis táblákká. Erre ad támogatást az </w:t>
      </w:r>
      <w:proofErr w:type="spellStart"/>
      <w:r w:rsidR="001D43B9">
        <w:t>Entity</w:t>
      </w:r>
      <w:proofErr w:type="spellEnd"/>
      <w:r w:rsidR="001D43B9">
        <w:t xml:space="preserve"> Framework, mely pontosan ezt a feladatot segíti elő. </w:t>
      </w:r>
    </w:p>
    <w:p w14:paraId="15782D3B" w14:textId="5FBAE6FD" w:rsidR="006F0D61" w:rsidRDefault="006F0D61" w:rsidP="006F0D61">
      <w:r>
        <w:t xml:space="preserve">A </w:t>
      </w:r>
      <w:proofErr w:type="spellStart"/>
      <w:r>
        <w:t>Code-First</w:t>
      </w:r>
      <w:proofErr w:type="spellEnd"/>
      <w:r>
        <w:t xml:space="preserve"> módszer </w:t>
      </w:r>
      <w:r w:rsidR="00526A21">
        <w:t>arra épül, hogy</w:t>
      </w:r>
      <w:r>
        <w:t xml:space="preserve"> </w:t>
      </w:r>
      <w:r w:rsidR="001D43B9">
        <w:t>a</w:t>
      </w:r>
      <w:r w:rsidR="00CC1A5A">
        <w:t>z adott</w:t>
      </w:r>
      <w:r w:rsidR="001D43B9">
        <w:t xml:space="preserve"> objektumból létrehozzuk az adatbázismodellt. Ennek a fordított művelete, ahol az adatbázistáblákból generálunk osztályokat, a </w:t>
      </w:r>
      <w:proofErr w:type="spellStart"/>
      <w:r w:rsidR="001D43B9">
        <w:t>Reverse</w:t>
      </w:r>
      <w:proofErr w:type="spellEnd"/>
      <w:r w:rsidR="001D43B9">
        <w:t xml:space="preserve"> </w:t>
      </w:r>
      <w:proofErr w:type="spellStart"/>
      <w:r w:rsidR="001D43B9">
        <w:t>Engineered</w:t>
      </w:r>
      <w:proofErr w:type="spellEnd"/>
      <w:r w:rsidR="001D43B9">
        <w:t xml:space="preserve"> </w:t>
      </w:r>
      <w:proofErr w:type="spellStart"/>
      <w:r w:rsidR="001D43B9">
        <w:t>Code-First</w:t>
      </w:r>
      <w:proofErr w:type="spellEnd"/>
      <w:r w:rsidR="001D43B9">
        <w:t>.</w:t>
      </w:r>
    </w:p>
    <w:p w14:paraId="0A51850F" w14:textId="58D52C38" w:rsidR="001D43B9" w:rsidRPr="006F0D61" w:rsidRDefault="001D43B9" w:rsidP="006F0D61">
      <w:r>
        <w:t xml:space="preserve">A generáláskor azonban észrevehetjük, hogy létrejött egy olyan tábla is, amelyet nem definiáltunk C# osztályként. Az </w:t>
      </w:r>
      <w:proofErr w:type="spellStart"/>
      <w:r>
        <w:t>EFMigrationsHistory</w:t>
      </w:r>
      <w:proofErr w:type="spellEnd"/>
      <w:r>
        <w:t xml:space="preserve"> tábla </w:t>
      </w:r>
      <w:r w:rsidR="00EE6A98">
        <w:t>lényegében</w:t>
      </w:r>
      <w:r>
        <w:t xml:space="preserve"> eltárolja, hogy utoljára milyen módosításokat hoztunk létre. </w:t>
      </w:r>
      <w:r w:rsidR="00B71A21">
        <w:t xml:space="preserve">Ezt úgy teszi meg, hogy lementi annak a migrációs osztálynak a nevét melyet, mi generáltunk le az utolsó alkalommal amikor létrehoztuk/változtattunk az adatbázison. </w:t>
      </w:r>
      <w:r w:rsidR="00EE6A98">
        <w:t>Az</w:t>
      </w:r>
      <w:r w:rsidR="00CE1B8D">
        <w:t xml:space="preserve"> </w:t>
      </w:r>
      <w:r w:rsidR="00EE6A98">
        <w:t xml:space="preserve">kialakított </w:t>
      </w:r>
      <w:r w:rsidR="00CE1B8D">
        <w:t xml:space="preserve">osztályok a </w:t>
      </w:r>
      <w:proofErr w:type="spellStart"/>
      <w:r w:rsidR="00CE1B8D">
        <w:t>Migrations</w:t>
      </w:r>
      <w:proofErr w:type="spellEnd"/>
      <w:r w:rsidR="00CE1B8D">
        <w:t xml:space="preserve"> mappában találhatóak. Ezekben az osztályokban definiálja azokat az utasításokat</w:t>
      </w:r>
      <w:r w:rsidR="00482AB5">
        <w:t>,</w:t>
      </w:r>
      <w:r w:rsidR="00CE1B8D">
        <w:t xml:space="preserve"> amikkel fel és le tudjuk frissíteni (</w:t>
      </w:r>
      <w:proofErr w:type="spellStart"/>
      <w:r w:rsidR="00CE1B8D">
        <w:t>Up</w:t>
      </w:r>
      <w:proofErr w:type="spellEnd"/>
      <w:r w:rsidR="00CE1B8D">
        <w:t xml:space="preserve"> és Down függvények) az aktuális adatbázisunkat.</w:t>
      </w:r>
    </w:p>
    <w:p w14:paraId="61AF30F4" w14:textId="01D108C2" w:rsidR="000D2D9B" w:rsidRDefault="000D2D9B" w:rsidP="000D2D9B">
      <w:pPr>
        <w:pStyle w:val="Cmsor4"/>
      </w:pPr>
      <w:bookmarkStart w:id="85" w:name="_Ref89337922"/>
      <w:proofErr w:type="spellStart"/>
      <w:r>
        <w:t>DBContext</w:t>
      </w:r>
      <w:bookmarkEnd w:id="85"/>
      <w:proofErr w:type="spellEnd"/>
    </w:p>
    <w:p w14:paraId="7AC0927B" w14:textId="1AA56A0F" w:rsidR="000D2D9B" w:rsidRDefault="009A6716" w:rsidP="009A6716">
      <w:pPr>
        <w:ind w:firstLine="0"/>
      </w:pPr>
      <w:r w:rsidRPr="009A6716">
        <w:rPr>
          <w:noProof/>
        </w:rPr>
        <w:drawing>
          <wp:inline distT="0" distB="0" distL="0" distR="0" wp14:anchorId="1E9A4282" wp14:editId="2773C8C4">
            <wp:extent cx="5400040" cy="1950720"/>
            <wp:effectExtent l="0" t="0" r="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23"/>
                    <a:stretch>
                      <a:fillRect/>
                    </a:stretch>
                  </pic:blipFill>
                  <pic:spPr>
                    <a:xfrm>
                      <a:off x="0" y="0"/>
                      <a:ext cx="5400040" cy="1950720"/>
                    </a:xfrm>
                    <a:prstGeom prst="rect">
                      <a:avLst/>
                    </a:prstGeom>
                  </pic:spPr>
                </pic:pic>
              </a:graphicData>
            </a:graphic>
          </wp:inline>
        </w:drawing>
      </w:r>
    </w:p>
    <w:p w14:paraId="6F433CAD" w14:textId="32011117" w:rsidR="009A6716" w:rsidRPr="000D2D9B" w:rsidRDefault="00FD7390" w:rsidP="0009051E">
      <w:pPr>
        <w:pStyle w:val="Kpalrs"/>
      </w:pPr>
      <w:r>
        <w:t>7</w:t>
      </w:r>
      <w:r w:rsidR="009A6716">
        <w:t xml:space="preserve">. ábra: </w:t>
      </w:r>
      <w:proofErr w:type="spellStart"/>
      <w:r w:rsidR="009A6716">
        <w:t>DbContext</w:t>
      </w:r>
      <w:proofErr w:type="spellEnd"/>
      <w:r w:rsidR="009A6716">
        <w:t xml:space="preserve"> kinézete</w:t>
      </w:r>
    </w:p>
    <w:p w14:paraId="56E2930C" w14:textId="38EB1BF5" w:rsidR="009A6716" w:rsidRDefault="007E100A" w:rsidP="009A6716">
      <w:pPr>
        <w:ind w:firstLine="0"/>
      </w:pPr>
      <w:r>
        <w:tab/>
        <w:t xml:space="preserve">A </w:t>
      </w:r>
      <w:proofErr w:type="spellStart"/>
      <w:r>
        <w:t>DbContext</w:t>
      </w:r>
      <w:proofErr w:type="spellEnd"/>
      <w:r>
        <w:t xml:space="preserve"> egy olyan osztály mely a későbbiekben ahhoz</w:t>
      </w:r>
      <w:r w:rsidR="00EB7F3E">
        <w:t xml:space="preserve"> ad segítséget</w:t>
      </w:r>
      <w:r>
        <w:t xml:space="preserve">, hogy az adatbázist el tudjuk érni </w:t>
      </w:r>
      <w:del w:id="86" w:author="Bence Kovari" w:date="2021-12-09T00:27:00Z">
        <w:r w:rsidDel="00E71923">
          <w:delText xml:space="preserve">LinQ </w:delText>
        </w:r>
      </w:del>
      <w:proofErr w:type="spellStart"/>
      <w:ins w:id="87" w:author="Bence Kovari" w:date="2021-12-09T00:27:00Z">
        <w:r w:rsidR="00E71923">
          <w:t>Lin</w:t>
        </w:r>
        <w:del w:id="88" w:author="Nagy Viktor" w:date="2021-12-09T01:13:00Z">
          <w:r w:rsidR="00E71923" w:rsidDel="001B193A">
            <w:delText xml:space="preserve">q </w:delText>
          </w:r>
        </w:del>
      </w:ins>
      <w:ins w:id="89" w:author="Nagy Viktor" w:date="2021-12-09T01:13:00Z">
        <w:r w:rsidR="001B193A">
          <w:t>Q</w:t>
        </w:r>
        <w:proofErr w:type="spellEnd"/>
        <w:r w:rsidR="001B193A">
          <w:t xml:space="preserve"> </w:t>
        </w:r>
      </w:ins>
      <w:r>
        <w:t xml:space="preserve">műveletek használatával. Tehát miután létrehoztuk az adatbázissémát, a </w:t>
      </w:r>
      <w:ins w:id="90" w:author="Nagy Viktor" w:date="2021-12-09T01:13:00Z">
        <w:r w:rsidR="001B193A">
          <w:t>„</w:t>
        </w:r>
      </w:ins>
      <w:proofErr w:type="spellStart"/>
      <w:r>
        <w:t>UserIdentityDbContext</w:t>
      </w:r>
      <w:proofErr w:type="spellEnd"/>
      <w:ins w:id="91" w:author="Nagy Viktor" w:date="2021-12-09T01:13:00Z">
        <w:r w:rsidR="001B193A">
          <w:t>”</w:t>
        </w:r>
      </w:ins>
      <w:r>
        <w:t xml:space="preserve"> lesz segítségünkre abban, hogy kommunikáljunk az adatbázissal. A</w:t>
      </w:r>
      <w:r w:rsidR="00EB7F3E">
        <w:t xml:space="preserve"> </w:t>
      </w:r>
      <w:proofErr w:type="spellStart"/>
      <w:r w:rsidR="00EB7F3E">
        <w:t>DbSet</w:t>
      </w:r>
      <w:proofErr w:type="spellEnd"/>
      <w:r w:rsidR="00EB7F3E">
        <w:t xml:space="preserve"> típusú</w:t>
      </w:r>
      <w:r>
        <w:t xml:space="preserve"> tagváltozók mindegyike egy táblát jelképez</w:t>
      </w:r>
      <w:r w:rsidR="00EB7F3E">
        <w:t>, melynek generikusan adtuk át az objektumot</w:t>
      </w:r>
      <w:ins w:id="92" w:author="Nagy Viktor" w:date="2021-12-09T01:13:00Z">
        <w:r w:rsidR="001B193A">
          <w:t>,</w:t>
        </w:r>
      </w:ins>
      <w:r w:rsidR="00EB7F3E">
        <w:t xml:space="preserve"> amiből képezni akarjuk a táblát</w:t>
      </w:r>
      <w:del w:id="93" w:author="Nagy Viktor" w:date="2021-12-09T01:13:00Z">
        <w:r w:rsidR="00EB7F3E" w:rsidDel="001B193A">
          <w:delText>.</w:delText>
        </w:r>
      </w:del>
      <w:r>
        <w:t xml:space="preserve">. </w:t>
      </w:r>
    </w:p>
    <w:p w14:paraId="1E7730DE" w14:textId="6A0E9B2A" w:rsidR="007E100A" w:rsidRDefault="007E100A" w:rsidP="009A6716">
      <w:pPr>
        <w:ind w:firstLine="0"/>
      </w:pPr>
      <w:r>
        <w:lastRenderedPageBreak/>
        <w:tab/>
        <w:t xml:space="preserve">A felüldefiniált </w:t>
      </w:r>
      <w:ins w:id="94" w:author="Nagy Viktor" w:date="2021-12-09T01:13:00Z">
        <w:r w:rsidR="001B193A">
          <w:t>„</w:t>
        </w:r>
      </w:ins>
      <w:proofErr w:type="spellStart"/>
      <w:r>
        <w:t>OnModelCreating</w:t>
      </w:r>
      <w:proofErr w:type="spellEnd"/>
      <w:ins w:id="95" w:author="Nagy Viktor" w:date="2021-12-09T01:13:00Z">
        <w:r w:rsidR="001B193A">
          <w:t>”</w:t>
        </w:r>
      </w:ins>
      <w:r>
        <w:t>-be kerülnek azok az információk, ahol az adatbázisra vonatkozó megkötéseinket be lehet állítani. Ha például szeretnénk, hogy az adatbázis egyes elemei kötelezően megadottak legyenek, vagy a megadott szöveg maximális hosszát szeretnénk korlátozni, akkor azt is meg lehet tenni.</w:t>
      </w:r>
    </w:p>
    <w:p w14:paraId="1C239C3F" w14:textId="023DBEF1" w:rsidR="007E100A" w:rsidRPr="006F23EF" w:rsidRDefault="007E100A" w:rsidP="009A6716">
      <w:pPr>
        <w:ind w:firstLine="0"/>
      </w:pPr>
      <w:r>
        <w:tab/>
        <w:t xml:space="preserve">Látszódik, hogy a konstruktorba paraméterként kapott értéket feljuttatjuk az ősosztályba. Erre azért van szükség, mert ahhoz, hogy elérjük az adatbázist </w:t>
      </w:r>
      <w:r w:rsidR="005F6A8C">
        <w:t>meg kell adnunk egy úgynevezett „</w:t>
      </w:r>
      <w:proofErr w:type="spellStart"/>
      <w:r w:rsidR="005F6A8C">
        <w:t>connection</w:t>
      </w:r>
      <w:proofErr w:type="spellEnd"/>
      <w:r w:rsidR="005F6A8C">
        <w:t xml:space="preserve"> </w:t>
      </w:r>
      <w:proofErr w:type="spellStart"/>
      <w:r w:rsidR="005F6A8C">
        <w:t>string</w:t>
      </w:r>
      <w:proofErr w:type="spellEnd"/>
      <w:r w:rsidR="005F6A8C">
        <w:t>”-</w:t>
      </w:r>
      <w:proofErr w:type="spellStart"/>
      <w:r w:rsidR="005F6A8C">
        <w:t>et</w:t>
      </w:r>
      <w:proofErr w:type="spellEnd"/>
      <w:r w:rsidR="00EB7F3E">
        <w:t>.</w:t>
      </w:r>
      <w:r w:rsidR="005F6A8C">
        <w:t xml:space="preserve"> </w:t>
      </w:r>
      <w:r w:rsidR="00EB7F3E">
        <w:t>Ezt</w:t>
      </w:r>
      <w:r w:rsidR="005F6A8C">
        <w:t xml:space="preserve"> kiszerveztünk egy másik rétegnek, az API rétegnek</w:t>
      </w:r>
      <w:r w:rsidR="00EB7F3E">
        <w:t>, ugyanis itt vannak összegyűjtve azok a fontosabb beállítások, amelyek meghatározzák az alkalmazást.</w:t>
      </w:r>
      <w:r w:rsidR="005F6A8C">
        <w:t xml:space="preserve"> </w:t>
      </w:r>
    </w:p>
    <w:p w14:paraId="7E352B61" w14:textId="15D2D9A7" w:rsidR="00E04977" w:rsidRDefault="000D2D9B" w:rsidP="00E04977">
      <w:pPr>
        <w:pStyle w:val="Cmsor3"/>
      </w:pPr>
      <w:bookmarkStart w:id="96" w:name="_Toc89825978"/>
      <w:r>
        <w:t>Üzleti logikai réteg</w:t>
      </w:r>
      <w:bookmarkEnd w:id="96"/>
    </w:p>
    <w:p w14:paraId="54F494B1" w14:textId="2F57457F" w:rsidR="00EB7F3E" w:rsidRPr="00EB7F3E" w:rsidRDefault="00EB7F3E" w:rsidP="00EB7F3E">
      <w:r>
        <w:t>Az előző rétegre felett helyezkedik el az üzleti logikai réteg, amely felhasználja az alatta elhelyezkedő adatelérési réteget.</w:t>
      </w:r>
    </w:p>
    <w:p w14:paraId="6038E1DA" w14:textId="56D85918" w:rsidR="000D2D9B" w:rsidRDefault="000D2D9B" w:rsidP="006F23EF">
      <w:pPr>
        <w:pStyle w:val="Cmsor4"/>
      </w:pPr>
      <w:bookmarkStart w:id="97" w:name="_Ref89432139"/>
      <w:proofErr w:type="spellStart"/>
      <w:r w:rsidRPr="000D2D9B">
        <w:t>Command</w:t>
      </w:r>
      <w:proofErr w:type="spellEnd"/>
      <w:r w:rsidRPr="000D2D9B">
        <w:t xml:space="preserve"> </w:t>
      </w:r>
      <w:proofErr w:type="spellStart"/>
      <w:r w:rsidRPr="000D2D9B">
        <w:t>Query</w:t>
      </w:r>
      <w:proofErr w:type="spellEnd"/>
      <w:r w:rsidRPr="000D2D9B">
        <w:t xml:space="preserve"> </w:t>
      </w:r>
      <w:proofErr w:type="spellStart"/>
      <w:r w:rsidRPr="000D2D9B">
        <w:t>Responsibility</w:t>
      </w:r>
      <w:proofErr w:type="spellEnd"/>
      <w:r w:rsidRPr="000D2D9B">
        <w:t xml:space="preserve"> </w:t>
      </w:r>
      <w:proofErr w:type="spellStart"/>
      <w:r w:rsidRPr="000D2D9B">
        <w:t>Segregation</w:t>
      </w:r>
      <w:proofErr w:type="spellEnd"/>
      <w:r>
        <w:t xml:space="preserve"> minta</w:t>
      </w:r>
      <w:bookmarkEnd w:id="97"/>
    </w:p>
    <w:p w14:paraId="23189B58" w14:textId="77777777" w:rsidR="00F374B2" w:rsidRDefault="008366BD" w:rsidP="000558B1">
      <w:r>
        <w:t xml:space="preserve">A minta lényege, hogy a kontrollertől beérkező hívások szét legyenek választva az alapján, hogy az </w:t>
      </w:r>
      <w:r w:rsidR="00F374B2">
        <w:t>a művelete módosít-e az adatbázison vagy sem</w:t>
      </w:r>
      <w:r>
        <w:t xml:space="preserve">. </w:t>
      </w:r>
    </w:p>
    <w:p w14:paraId="454E1251" w14:textId="407D8A5B" w:rsidR="00F374B2" w:rsidRDefault="008366BD" w:rsidP="000558B1">
      <w:r>
        <w:t>A „</w:t>
      </w:r>
      <w:proofErr w:type="spellStart"/>
      <w:r w:rsidR="00F374B2">
        <w:t>Q</w:t>
      </w:r>
      <w:r>
        <w:t>uery</w:t>
      </w:r>
      <w:proofErr w:type="spellEnd"/>
      <w:r>
        <w:t>”-k lesznek a GET</w:t>
      </w:r>
      <w:r w:rsidR="00374C7F">
        <w:t>-es</w:t>
      </w:r>
      <w:r>
        <w:t xml:space="preserve"> </w:t>
      </w:r>
      <w:r w:rsidR="00F374B2">
        <w:t>HTTP</w:t>
      </w:r>
      <w:r>
        <w:t xml:space="preserve"> kérések</w:t>
      </w:r>
      <w:r w:rsidR="00F374B2">
        <w:t>, itt tulajdonképpen</w:t>
      </w:r>
      <w:r>
        <w:t xml:space="preserve"> </w:t>
      </w:r>
      <w:r w:rsidR="00F374B2">
        <w:t xml:space="preserve">csak az adatbázis aktuális állapotának lekérdezése zajlik valamilyen logika alapján, így ez nem módosít azon. </w:t>
      </w:r>
    </w:p>
    <w:p w14:paraId="44DEC4DC" w14:textId="6EFDCC66" w:rsidR="000558B1" w:rsidRPr="000558B1" w:rsidRDefault="008366BD" w:rsidP="000558B1">
      <w:r>
        <w:t xml:space="preserve">Ezek el vannak különítve minden egyéb </w:t>
      </w:r>
      <w:r w:rsidR="00F374B2">
        <w:t>HTTP</w:t>
      </w:r>
      <w:r>
        <w:t xml:space="preserve"> kéréstől, esetünkben a POST, PUT és DELETE voltak azok</w:t>
      </w:r>
      <w:r w:rsidR="00F374B2">
        <w:t>,</w:t>
      </w:r>
      <w:r>
        <w:t xml:space="preserve"> amik szóba jöttek. </w:t>
      </w:r>
      <w:r w:rsidR="00F374B2">
        <w:t>Ők az úgynevezett „</w:t>
      </w:r>
      <w:proofErr w:type="spellStart"/>
      <w:r w:rsidR="00F374B2">
        <w:t>Command</w:t>
      </w:r>
      <w:proofErr w:type="spellEnd"/>
      <w:r w:rsidR="00F374B2">
        <w:t>”-ok amik már ténylegesen módosítás szinten nyúlnak az adatbázishoz. Ugyanis hozzáadnak, változtatnak rajta vagy éppen törlik az adott logika szerinti rekordokat.</w:t>
      </w:r>
    </w:p>
    <w:p w14:paraId="32826994" w14:textId="7BE38E34" w:rsidR="000D2D9B" w:rsidRDefault="000D2D9B" w:rsidP="000D2D9B">
      <w:pPr>
        <w:pStyle w:val="Cmsor4"/>
      </w:pPr>
      <w:proofErr w:type="spellStart"/>
      <w:r>
        <w:t>Repository</w:t>
      </w:r>
      <w:proofErr w:type="spellEnd"/>
      <w:r>
        <w:t xml:space="preserve"> minta</w:t>
      </w:r>
    </w:p>
    <w:p w14:paraId="76A05018" w14:textId="1F66DC55" w:rsidR="000D2D9B" w:rsidRDefault="003D2A8C" w:rsidP="000D2D9B">
      <w:r>
        <w:t xml:space="preserve">A </w:t>
      </w:r>
      <w:proofErr w:type="spellStart"/>
      <w:r>
        <w:t>repository</w:t>
      </w:r>
      <w:proofErr w:type="spellEnd"/>
      <w:r>
        <w:t xml:space="preserve"> minta azt a célt szolgálja, hogy egy plusz réteget adjon a beérkező hívás és az adatbázis elérés közé. A programunkban alapvetően úgy határoztuk meg, hogy minden, amihez szükség van a </w:t>
      </w:r>
      <w:proofErr w:type="spellStart"/>
      <w:r>
        <w:t>DbContext</w:t>
      </w:r>
      <w:proofErr w:type="spellEnd"/>
      <w:r>
        <w:t xml:space="preserve">-en keresztüli adatbázis hívásra, azok belekerülnek ebbe az alsó rétegbe. Ezeket nálunk </w:t>
      </w:r>
      <w:proofErr w:type="spellStart"/>
      <w:r>
        <w:t>Store</w:t>
      </w:r>
      <w:proofErr w:type="spellEnd"/>
      <w:r>
        <w:t>-oknak hívják. Itt történnek azok az adatbázis hívások, amelyeket a középső réteg</w:t>
      </w:r>
      <w:r w:rsidR="00544253">
        <w:t>, az úgynevezett „</w:t>
      </w:r>
      <w:proofErr w:type="spellStart"/>
      <w:r w:rsidR="00544253">
        <w:t>Handler</w:t>
      </w:r>
      <w:proofErr w:type="spellEnd"/>
      <w:r w:rsidR="00544253">
        <w:t>”-ek</w:t>
      </w:r>
      <w:r>
        <w:t xml:space="preserve"> gyakrabban </w:t>
      </w:r>
      <w:r w:rsidR="00544253">
        <w:t>használnak fel.</w:t>
      </w:r>
      <w:r>
        <w:t xml:space="preserve"> </w:t>
      </w:r>
    </w:p>
    <w:p w14:paraId="7971C446" w14:textId="77777777" w:rsidR="003F1CC8" w:rsidRDefault="003D2A8C" w:rsidP="000D2D9B">
      <w:r>
        <w:lastRenderedPageBreak/>
        <w:t xml:space="preserve">A </w:t>
      </w:r>
      <w:proofErr w:type="spellStart"/>
      <w:r>
        <w:t>Query</w:t>
      </w:r>
      <w:r w:rsidR="003F1CC8">
        <w:t>Handler</w:t>
      </w:r>
      <w:proofErr w:type="spellEnd"/>
      <w:r>
        <w:t xml:space="preserve"> és </w:t>
      </w:r>
      <w:proofErr w:type="spellStart"/>
      <w:r>
        <w:t>CommandHandler-ekbe</w:t>
      </w:r>
      <w:proofErr w:type="spellEnd"/>
      <w:r>
        <w:t xml:space="preserve"> tehát ezeket a </w:t>
      </w:r>
      <w:proofErr w:type="spellStart"/>
      <w:r>
        <w:t>Store-okat</w:t>
      </w:r>
      <w:proofErr w:type="spellEnd"/>
      <w:r>
        <w:t xml:space="preserve"> függőség injektálás segítségével eljuttatjuk és így az a réteg nem kommunikál közvetlenül az adatbázissal, hanem minden egyéb logikát tartalmaz. </w:t>
      </w:r>
    </w:p>
    <w:p w14:paraId="507FBC72" w14:textId="1599DB0E" w:rsidR="003D2A8C" w:rsidRPr="000D2D9B" w:rsidRDefault="003F1CC8" w:rsidP="000D2D9B">
      <w:r>
        <w:t>Őszintén e</w:t>
      </w:r>
      <w:r w:rsidR="003D2A8C">
        <w:t>nnek esetünkben sokszor nem volt nagy haszna, azonban a programot szerettük volna minden esetleges későbbi változtatásnak megfeleltetni. Így</w:t>
      </w:r>
      <w:r w:rsidR="00570F80">
        <w:t>,</w:t>
      </w:r>
      <w:r w:rsidR="003D2A8C">
        <w:t xml:space="preserve"> ha ez komplikáltnak is hangzik és feleslegesen bonyolítottnak, legalább fel van készítve a program</w:t>
      </w:r>
      <w:r>
        <w:t xml:space="preserve"> az esetleges későbbi módosításkora.</w:t>
      </w:r>
      <w:r w:rsidR="003D2A8C">
        <w:t xml:space="preserve"> </w:t>
      </w:r>
    </w:p>
    <w:p w14:paraId="4E97D740" w14:textId="08586077" w:rsidR="005B7E8F" w:rsidRDefault="000D2D9B" w:rsidP="000D2D9B">
      <w:pPr>
        <w:pStyle w:val="Cmsor4"/>
      </w:pPr>
      <w:r>
        <w:t>Mediator minta</w:t>
      </w:r>
    </w:p>
    <w:p w14:paraId="41796183" w14:textId="19EC2DC8" w:rsidR="000D2D9B" w:rsidRDefault="00570F80" w:rsidP="000D2D9B">
      <w:r>
        <w:t xml:space="preserve">Lényege, hogy a rétegeket </w:t>
      </w:r>
      <w:proofErr w:type="spellStart"/>
      <w:r>
        <w:t>méginkább</w:t>
      </w:r>
      <w:proofErr w:type="spellEnd"/>
      <w:r>
        <w:t xml:space="preserve"> külön lehessen választani egymástól. Erre szolgál a </w:t>
      </w:r>
      <w:commentRangeStart w:id="98"/>
      <w:proofErr w:type="spellStart"/>
      <w:r>
        <w:t>MediatR</w:t>
      </w:r>
      <w:commentRangeEnd w:id="98"/>
      <w:proofErr w:type="spellEnd"/>
      <w:r w:rsidR="00E71923">
        <w:rPr>
          <w:rStyle w:val="Jegyzethivatkozs"/>
        </w:rPr>
        <w:commentReference w:id="98"/>
      </w:r>
      <w:r>
        <w:t xml:space="preserve"> könyvtár. Az API rétegben az alkalmazás kódjának egy objektumot adunk át, amely meghívja az üzleti logikai rétegben a hozzá megfelelő függvényt.</w:t>
      </w:r>
    </w:p>
    <w:p w14:paraId="1A18F353" w14:textId="6BC8DA80" w:rsidR="00443351" w:rsidRDefault="00570F80" w:rsidP="00443351">
      <w:r>
        <w:t xml:space="preserve">Tehát ebben a rétegben úgynevezett </w:t>
      </w:r>
      <w:proofErr w:type="spellStart"/>
      <w:r>
        <w:t>Handlerek</w:t>
      </w:r>
      <w:proofErr w:type="spellEnd"/>
      <w:r>
        <w:t xml:space="preserve"> hajtják végre a logikai kéréseket</w:t>
      </w:r>
      <w:r w:rsidR="00443351">
        <w:t xml:space="preserve">, melyek tudják, hogy pontosan milyen függvényeket kell lekezelni és ezeknek a függvényeknek milyen értéket kell visszaadniuk. Ugyanis a </w:t>
      </w:r>
      <w:proofErr w:type="spellStart"/>
      <w:r w:rsidR="00443351">
        <w:t>Handlerek</w:t>
      </w:r>
      <w:proofErr w:type="spellEnd"/>
      <w:r w:rsidR="00443351">
        <w:t xml:space="preserve"> leszármaznak az </w:t>
      </w:r>
      <w:proofErr w:type="spellStart"/>
      <w:r w:rsidR="00443351">
        <w:t>IRequestHandler</w:t>
      </w:r>
      <w:proofErr w:type="spellEnd"/>
      <w:r w:rsidR="00443351">
        <w:t xml:space="preserve"> generikus osztályból melynek meg van adva, hogy melyik utasításra vagy lekérdezésre (CQRS minta miatt különválasztva) milyen értéket kell visszaadnia. </w:t>
      </w:r>
    </w:p>
    <w:p w14:paraId="1AC77702" w14:textId="13734E59" w:rsidR="000D2D9B" w:rsidRDefault="000D2D9B" w:rsidP="000D2D9B">
      <w:pPr>
        <w:pStyle w:val="Cmsor4"/>
      </w:pPr>
      <w:bookmarkStart w:id="99" w:name="_Ref89432090"/>
      <w:proofErr w:type="spellStart"/>
      <w:r>
        <w:t>Automapper</w:t>
      </w:r>
      <w:bookmarkEnd w:id="99"/>
      <w:proofErr w:type="spellEnd"/>
    </w:p>
    <w:p w14:paraId="49916AE6" w14:textId="41F4CE5C" w:rsidR="00443351" w:rsidRDefault="00443351" w:rsidP="00443351">
      <w:r>
        <w:t xml:space="preserve">Az </w:t>
      </w:r>
      <w:commentRangeStart w:id="100"/>
      <w:proofErr w:type="spellStart"/>
      <w:r>
        <w:t>Automapper</w:t>
      </w:r>
      <w:commentRangeEnd w:id="100"/>
      <w:proofErr w:type="spellEnd"/>
      <w:r w:rsidR="00E71923">
        <w:rPr>
          <w:rStyle w:val="Jegyzethivatkozs"/>
        </w:rPr>
        <w:commentReference w:id="100"/>
      </w:r>
      <w:r>
        <w:t xml:space="preserve"> könyvtárra azért van szükségünk, ugyanis az, hogy mit szeretnénk visszaadni a kliensnek, vagy mi az, amit a klienstől kapunk nem mindig egyezik meg azzal az entitással, amit az adatbázisban tárolunk. </w:t>
      </w:r>
      <w:r w:rsidR="00374C7F">
        <w:t xml:space="preserve">Tehát több felhasználási </w:t>
      </w:r>
      <w:proofErr w:type="spellStart"/>
      <w:r w:rsidR="00374C7F">
        <w:t>célre</w:t>
      </w:r>
      <w:proofErr w:type="spellEnd"/>
      <w:r w:rsidR="00374C7F">
        <w:t xml:space="preserve"> több osztályt használhatunk. </w:t>
      </w:r>
      <w:r>
        <w:t xml:space="preserve">A programunkban ezt külön is választottuk és </w:t>
      </w:r>
      <w:proofErr w:type="spellStart"/>
      <w:r>
        <w:t>ViewModelnek</w:t>
      </w:r>
      <w:proofErr w:type="spellEnd"/>
      <w:r>
        <w:t xml:space="preserve"> neveztük el azokat az osztályokat, amelyet a frontendnek küldünk vissza és </w:t>
      </w:r>
      <w:proofErr w:type="spellStart"/>
      <w:r>
        <w:t>DataTransferObject-nek</w:t>
      </w:r>
      <w:proofErr w:type="spellEnd"/>
      <w:r w:rsidR="00374C7F">
        <w:t xml:space="preserve"> (DTO)</w:t>
      </w:r>
      <w:r>
        <w:t xml:space="preserve"> azokat melyeket a frontend küld a backendnek. </w:t>
      </w:r>
    </w:p>
    <w:p w14:paraId="2020975A" w14:textId="1A40AE6F" w:rsidR="00443351" w:rsidRDefault="00443351" w:rsidP="00443351">
      <w:r>
        <w:t xml:space="preserve">Tehát a feladata az </w:t>
      </w:r>
      <w:proofErr w:type="spellStart"/>
      <w:r>
        <w:t>Automappernek</w:t>
      </w:r>
      <w:proofErr w:type="spellEnd"/>
      <w:r>
        <w:t>, hogy a két entitást</w:t>
      </w:r>
      <w:r w:rsidR="00FD7390">
        <w:t xml:space="preserve"> (a </w:t>
      </w:r>
      <w:proofErr w:type="spellStart"/>
      <w:r w:rsidR="00FD7390">
        <w:t>ViewModel</w:t>
      </w:r>
      <w:proofErr w:type="spellEnd"/>
      <w:r w:rsidR="00FD7390">
        <w:t>/DTO és az adatbázis entitást)</w:t>
      </w:r>
      <w:r>
        <w:t xml:space="preserve"> valamilyen megadott módon össze lehessen egyeztetni egymással. </w:t>
      </w:r>
      <w:r w:rsidR="00FD7390">
        <w:t xml:space="preserve">Ezeket az úgynevezett </w:t>
      </w:r>
      <w:proofErr w:type="spellStart"/>
      <w:r w:rsidR="00FD7390">
        <w:t>Profile</w:t>
      </w:r>
      <w:proofErr w:type="spellEnd"/>
      <w:r w:rsidR="00FD7390">
        <w:t xml:space="preserve">-ok konstruktorában tesszük meg. Itt a </w:t>
      </w:r>
      <w:proofErr w:type="spellStart"/>
      <w:r w:rsidR="00FD7390">
        <w:t>CreateMap</w:t>
      </w:r>
      <w:proofErr w:type="spellEnd"/>
      <w:r w:rsidR="00FD7390">
        <w:t xml:space="preserve"> segítségével beállíthatjuk, hogy melyik entitásra melyik entitás legyen </w:t>
      </w:r>
      <w:proofErr w:type="spellStart"/>
      <w:r w:rsidR="00FD7390">
        <w:t>mappelve</w:t>
      </w:r>
      <w:proofErr w:type="spellEnd"/>
      <w:r w:rsidR="00FD7390">
        <w:t>. Ha a két entitásban található tagváltozó nevek megegyeznek akkor nincs szükség egyéb teendőre</w:t>
      </w:r>
      <w:r w:rsidR="00374C7F">
        <w:t xml:space="preserve">, mint csak létrehozni, a </w:t>
      </w:r>
      <w:proofErr w:type="spellStart"/>
      <w:r w:rsidR="00374C7F">
        <w:t>CreateMapet</w:t>
      </w:r>
      <w:proofErr w:type="spellEnd"/>
      <w:r w:rsidR="00374C7F">
        <w:t xml:space="preserve"> a két entitásra.</w:t>
      </w:r>
      <w:r w:rsidR="00FD7390">
        <w:t xml:space="preserve"> </w:t>
      </w:r>
      <w:r w:rsidR="00374C7F">
        <w:t>A</w:t>
      </w:r>
      <w:r w:rsidR="00FD7390">
        <w:t xml:space="preserve">zonban, ha </w:t>
      </w:r>
      <w:r w:rsidR="00374C7F">
        <w:t>különböznek</w:t>
      </w:r>
      <w:r w:rsidR="00FD7390">
        <w:t xml:space="preserve"> és</w:t>
      </w:r>
      <w:r w:rsidR="00374C7F">
        <w:t xml:space="preserve"> bizonyos tagváltozókat szeretnénk </w:t>
      </w:r>
      <w:proofErr w:type="spellStart"/>
      <w:r w:rsidR="00374C7F">
        <w:t>összeakpcsolni</w:t>
      </w:r>
      <w:proofErr w:type="spellEnd"/>
      <w:r w:rsidR="00FD7390">
        <w:t xml:space="preserve"> </w:t>
      </w:r>
      <w:r w:rsidR="00601278">
        <w:t xml:space="preserve">és </w:t>
      </w:r>
      <w:proofErr w:type="spellStart"/>
      <w:r w:rsidR="00601278">
        <w:t>megfelelteni</w:t>
      </w:r>
      <w:proofErr w:type="spellEnd"/>
      <w:r w:rsidR="00601278">
        <w:t xml:space="preserve"> egymásnak</w:t>
      </w:r>
      <w:r w:rsidR="00FD7390">
        <w:t xml:space="preserve"> akkor a </w:t>
      </w:r>
      <w:proofErr w:type="spellStart"/>
      <w:r w:rsidR="00FD7390">
        <w:lastRenderedPageBreak/>
        <w:t>ForMember</w:t>
      </w:r>
      <w:proofErr w:type="spellEnd"/>
      <w:r w:rsidR="00FD7390">
        <w:t xml:space="preserve"> metódussal ezt megtehetjük.</w:t>
      </w:r>
      <w:r w:rsidR="00601278">
        <w:t xml:space="preserve"> Itt beállítjuk a cél osztály </w:t>
      </w:r>
      <w:proofErr w:type="spellStart"/>
      <w:r w:rsidR="00601278">
        <w:t>tagváltózóját</w:t>
      </w:r>
      <w:proofErr w:type="spellEnd"/>
      <w:r w:rsidR="00601278">
        <w:t xml:space="preserve"> és a forrás osztály tagváltozóját.</w:t>
      </w:r>
    </w:p>
    <w:p w14:paraId="0244FDC9" w14:textId="77777777" w:rsidR="00FD7390" w:rsidRDefault="00FD7390" w:rsidP="00FD7390">
      <w:pPr>
        <w:pStyle w:val="Kp"/>
      </w:pPr>
      <w:r>
        <w:rPr>
          <w:noProof/>
        </w:rPr>
        <w:drawing>
          <wp:inline distT="0" distB="0" distL="0" distR="0" wp14:anchorId="57C6F9E8" wp14:editId="09D8E359">
            <wp:extent cx="5400040" cy="1489710"/>
            <wp:effectExtent l="0" t="0" r="0" b="0"/>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a:blip r:embed="rId24"/>
                    <a:stretch>
                      <a:fillRect/>
                    </a:stretch>
                  </pic:blipFill>
                  <pic:spPr>
                    <a:xfrm>
                      <a:off x="0" y="0"/>
                      <a:ext cx="5400040" cy="1489710"/>
                    </a:xfrm>
                    <a:prstGeom prst="rect">
                      <a:avLst/>
                    </a:prstGeom>
                  </pic:spPr>
                </pic:pic>
              </a:graphicData>
            </a:graphic>
          </wp:inline>
        </w:drawing>
      </w:r>
    </w:p>
    <w:p w14:paraId="09B1C043" w14:textId="66610BE4" w:rsidR="00FD7390" w:rsidRDefault="00FD7390" w:rsidP="0009051E">
      <w:pPr>
        <w:pStyle w:val="Kpalrs"/>
      </w:pPr>
      <w:r>
        <w:t xml:space="preserve">8. ábra: </w:t>
      </w:r>
      <w:proofErr w:type="spellStart"/>
      <w:r>
        <w:t>AutoMapper</w:t>
      </w:r>
      <w:proofErr w:type="spellEnd"/>
      <w:r>
        <w:t xml:space="preserve"> </w:t>
      </w:r>
      <w:proofErr w:type="spellStart"/>
      <w:r>
        <w:t>Profile</w:t>
      </w:r>
      <w:proofErr w:type="spellEnd"/>
      <w:r>
        <w:t xml:space="preserve"> létrehozása</w:t>
      </w:r>
    </w:p>
    <w:p w14:paraId="468B726F" w14:textId="3200BACD" w:rsidR="0027013C" w:rsidRDefault="0027013C" w:rsidP="0027013C">
      <w:r>
        <w:t>Ezután már csak a kódban kell a mappert függőség injektálás segítségével létrehozni, majd meghívni rajta a Map függvényt. Ennek átadjuk a típust</w:t>
      </w:r>
      <w:ins w:id="101" w:author="Nagy Viktor" w:date="2021-12-09T01:14:00Z">
        <w:r w:rsidR="001B193A">
          <w:t>,</w:t>
        </w:r>
      </w:ins>
      <w:r>
        <w:t xml:space="preserve"> amelyre </w:t>
      </w:r>
      <w:commentRangeStart w:id="102"/>
      <w:del w:id="103" w:author="Nagy Viktor" w:date="2021-12-09T01:14:00Z">
        <w:r w:rsidDel="001B193A">
          <w:delText xml:space="preserve">mappelni </w:delText>
        </w:r>
      </w:del>
      <w:commentRangeEnd w:id="102"/>
      <w:ins w:id="104" w:author="Nagy Viktor" w:date="2021-12-09T01:14:00Z">
        <w:r w:rsidR="001B193A">
          <w:t>leképezni</w:t>
        </w:r>
        <w:r w:rsidR="001B193A">
          <w:t xml:space="preserve"> </w:t>
        </w:r>
      </w:ins>
      <w:r w:rsidR="00E71923">
        <w:rPr>
          <w:rStyle w:val="Jegyzethivatkozs"/>
        </w:rPr>
        <w:commentReference w:id="102"/>
      </w:r>
      <w:r>
        <w:t xml:space="preserve">szeretnénk, ez a </w:t>
      </w:r>
      <w:proofErr w:type="spellStart"/>
      <w:r>
        <w:t>FriendViewModel</w:t>
      </w:r>
      <w:proofErr w:type="spellEnd"/>
      <w:r>
        <w:t xml:space="preserve"> lista, majd paraméterként az adatbázis entitását.</w:t>
      </w:r>
    </w:p>
    <w:p w14:paraId="58C3C833" w14:textId="230C6DD4" w:rsidR="0027013C" w:rsidRPr="0027013C" w:rsidRDefault="0027013C" w:rsidP="0027013C">
      <w:pPr>
        <w:pStyle w:val="Kd"/>
        <w:rPr>
          <w:lang w:eastAsia="hu-HU"/>
        </w:rPr>
      </w:pPr>
      <w:proofErr w:type="spellStart"/>
      <w:r>
        <w:rPr>
          <w:color w:val="0000FF"/>
          <w:lang w:eastAsia="hu-HU"/>
        </w:rPr>
        <w:t>return</w:t>
      </w:r>
      <w:proofErr w:type="spellEnd"/>
      <w:r>
        <w:rPr>
          <w:lang w:eastAsia="hu-HU"/>
        </w:rPr>
        <w:t xml:space="preserve"> _</w:t>
      </w:r>
      <w:proofErr w:type="spellStart"/>
      <w:r>
        <w:rPr>
          <w:lang w:eastAsia="hu-HU"/>
        </w:rPr>
        <w:t>mapper.Map</w:t>
      </w:r>
      <w:proofErr w:type="spellEnd"/>
      <w:r>
        <w:rPr>
          <w:lang w:eastAsia="hu-HU"/>
        </w:rPr>
        <w:t>&lt;</w:t>
      </w:r>
      <w:proofErr w:type="spellStart"/>
      <w:r>
        <w:rPr>
          <w:lang w:eastAsia="hu-HU"/>
        </w:rPr>
        <w:t>IEnumerable</w:t>
      </w:r>
      <w:proofErr w:type="spellEnd"/>
      <w:r>
        <w:rPr>
          <w:lang w:eastAsia="hu-HU"/>
        </w:rPr>
        <w:t>&lt;</w:t>
      </w:r>
      <w:proofErr w:type="spellStart"/>
      <w:r>
        <w:rPr>
          <w:lang w:eastAsia="hu-HU"/>
        </w:rPr>
        <w:t>FriendViewModel</w:t>
      </w:r>
      <w:proofErr w:type="spellEnd"/>
      <w:r>
        <w:rPr>
          <w:lang w:eastAsia="hu-HU"/>
        </w:rPr>
        <w:t>&gt;&gt;(</w:t>
      </w:r>
      <w:proofErr w:type="spellStart"/>
      <w:r>
        <w:rPr>
          <w:lang w:eastAsia="hu-HU"/>
        </w:rPr>
        <w:t>acceptedFriends</w:t>
      </w:r>
      <w:proofErr w:type="spellEnd"/>
      <w:r>
        <w:rPr>
          <w:lang w:eastAsia="hu-HU"/>
        </w:rPr>
        <w:t>);</w:t>
      </w:r>
    </w:p>
    <w:p w14:paraId="11EB204F" w14:textId="6EAE5573" w:rsidR="000D2D9B" w:rsidRDefault="006F23EF" w:rsidP="000D2D9B">
      <w:pPr>
        <w:pStyle w:val="Cmsor4"/>
      </w:pPr>
      <w:r>
        <w:t xml:space="preserve">Globális </w:t>
      </w:r>
      <w:proofErr w:type="spellStart"/>
      <w:r>
        <w:t>kivételleképzés</w:t>
      </w:r>
      <w:proofErr w:type="spellEnd"/>
    </w:p>
    <w:p w14:paraId="31111351" w14:textId="02527FE2" w:rsidR="00FD7390" w:rsidRDefault="005A4718" w:rsidP="00FD7390">
      <w:r>
        <w:t xml:space="preserve">A Globális </w:t>
      </w:r>
      <w:proofErr w:type="spellStart"/>
      <w:r>
        <w:t>kivételleképzés</w:t>
      </w:r>
      <w:proofErr w:type="spellEnd"/>
      <w:r>
        <w:t xml:space="preserve"> lényege, hogy azokban az esetekben, ahol kivételt szeretnénk lekezelni, ezt egy specifikus kivétellel tesszük meg, melyet a későbbiekben egységesen tudunk lekezelni és ezeket átalakítani </w:t>
      </w:r>
      <w:r w:rsidR="0027013C">
        <w:t>HTTP</w:t>
      </w:r>
      <w:r>
        <w:t xml:space="preserve"> válaszokká. Ezt egy külső csomaggal a </w:t>
      </w:r>
      <w:proofErr w:type="spellStart"/>
      <w:r>
        <w:t>Hellang.Middleware.ProblemDetails</w:t>
      </w:r>
      <w:proofErr w:type="spellEnd"/>
      <w:r>
        <w:t>-el tesszük meg. A</w:t>
      </w:r>
      <w:ins w:id="105" w:author="Nagy Viktor" w:date="2021-12-09T01:14:00Z">
        <w:r w:rsidR="001B193A">
          <w:t xml:space="preserve"> kivételek</w:t>
        </w:r>
      </w:ins>
      <w:del w:id="106" w:author="Nagy Viktor" w:date="2021-12-09T01:14:00Z">
        <w:r w:rsidDel="001B193A">
          <w:delText>z</w:delText>
        </w:r>
      </w:del>
      <w:r>
        <w:t xml:space="preserve"> </w:t>
      </w:r>
      <w:commentRangeStart w:id="107"/>
      <w:del w:id="108" w:author="Nagy Viktor" w:date="2021-12-09T01:14:00Z">
        <w:r w:rsidDel="001B193A">
          <w:delText xml:space="preserve">exceptionok </w:delText>
        </w:r>
      </w:del>
      <w:commentRangeEnd w:id="107"/>
      <w:ins w:id="109" w:author="Nagy Viktor" w:date="2021-12-09T01:14:00Z">
        <w:r w:rsidR="001B193A">
          <w:t xml:space="preserve"> </w:t>
        </w:r>
      </w:ins>
      <w:r w:rsidR="00E71923">
        <w:rPr>
          <w:rStyle w:val="Jegyzethivatkozs"/>
        </w:rPr>
        <w:commentReference w:id="107"/>
      </w:r>
      <w:r w:rsidR="0027013C">
        <w:t>HTTP</w:t>
      </w:r>
      <w:r>
        <w:t xml:space="preserve"> válaszokká átalakítását azt az API rétegben intézzük el. </w:t>
      </w:r>
    </w:p>
    <w:p w14:paraId="26A3A070" w14:textId="0170BFFF" w:rsidR="005A4718" w:rsidRDefault="005A4718" w:rsidP="00FD7390">
      <w:r>
        <w:t xml:space="preserve">Az üzleti logikai rétegben így a saját kivételek létrehozásán túl csak </w:t>
      </w:r>
      <w:r w:rsidR="0027013C">
        <w:t>a</w:t>
      </w:r>
      <w:r>
        <w:t>nnyi feladatunk van, hogy a megadott helyeken el kell dobni az kivételt.</w:t>
      </w:r>
    </w:p>
    <w:p w14:paraId="5D823908" w14:textId="67D2C5DE" w:rsidR="0027013C" w:rsidRDefault="0027013C" w:rsidP="0027013C">
      <w:pPr>
        <w:pStyle w:val="Kd"/>
      </w:pPr>
      <w:proofErr w:type="spellStart"/>
      <w:r>
        <w:rPr>
          <w:color w:val="0000FF"/>
          <w:lang w:eastAsia="hu-HU"/>
        </w:rPr>
        <w:t>throw</w:t>
      </w:r>
      <w:proofErr w:type="spellEnd"/>
      <w:r>
        <w:rPr>
          <w:lang w:eastAsia="hu-HU"/>
        </w:rPr>
        <w:t xml:space="preserve"> </w:t>
      </w:r>
      <w:proofErr w:type="spellStart"/>
      <w:r>
        <w:rPr>
          <w:color w:val="0000FF"/>
          <w:lang w:eastAsia="hu-HU"/>
        </w:rPr>
        <w:t>new</w:t>
      </w:r>
      <w:proofErr w:type="spellEnd"/>
      <w:r>
        <w:rPr>
          <w:lang w:eastAsia="hu-HU"/>
        </w:rPr>
        <w:t xml:space="preserve"> </w:t>
      </w:r>
      <w:proofErr w:type="spellStart"/>
      <w:r>
        <w:rPr>
          <w:lang w:eastAsia="hu-HU"/>
        </w:rPr>
        <w:t>InvalidActionException</w:t>
      </w:r>
      <w:proofErr w:type="spellEnd"/>
      <w:r>
        <w:rPr>
          <w:lang w:eastAsia="hu-HU"/>
        </w:rPr>
        <w:t>(</w:t>
      </w:r>
      <w:r>
        <w:rPr>
          <w:color w:val="A31515"/>
          <w:lang w:eastAsia="hu-HU"/>
        </w:rPr>
        <w:t xml:space="preserve">"Lobby is </w:t>
      </w:r>
      <w:proofErr w:type="spellStart"/>
      <w:r>
        <w:rPr>
          <w:color w:val="A31515"/>
          <w:lang w:eastAsia="hu-HU"/>
        </w:rPr>
        <w:t>full</w:t>
      </w:r>
      <w:proofErr w:type="spellEnd"/>
      <w:r>
        <w:rPr>
          <w:color w:val="A31515"/>
          <w:lang w:eastAsia="hu-HU"/>
        </w:rPr>
        <w:t>!"</w:t>
      </w:r>
      <w:r>
        <w:rPr>
          <w:lang w:eastAsia="hu-HU"/>
        </w:rPr>
        <w:t>);</w:t>
      </w:r>
    </w:p>
    <w:p w14:paraId="15E72271" w14:textId="20B02A51" w:rsidR="006F23EF" w:rsidRDefault="006F23EF" w:rsidP="006F23EF">
      <w:pPr>
        <w:pStyle w:val="Cmsor4"/>
      </w:pPr>
      <w:r>
        <w:t>Fontosabb logikai megoldások</w:t>
      </w:r>
    </w:p>
    <w:p w14:paraId="21541F33" w14:textId="5CE24804" w:rsidR="005A4718" w:rsidRDefault="005A4718" w:rsidP="005A4718">
      <w:r>
        <w:t>Eddig többségében a felhasznált mintákról, a struktúráról és a technológiákról beszéltem. Ez a rész viszont érdekesebbnek gondolt logikai megoldásokat fog tartalmazni, hogy hogyan oldottam meg egyes részeket.</w:t>
      </w:r>
    </w:p>
    <w:p w14:paraId="6FF1AF38" w14:textId="178185EE" w:rsidR="005A4718" w:rsidRDefault="0078312F" w:rsidP="005A4718">
      <w:r>
        <w:t xml:space="preserve">Az egyik ilyen a </w:t>
      </w:r>
      <w:ins w:id="110" w:author="Nagy Viktor" w:date="2021-12-09T01:14:00Z">
        <w:r w:rsidR="001B193A">
          <w:t>„</w:t>
        </w:r>
      </w:ins>
      <w:proofErr w:type="spellStart"/>
      <w:r>
        <w:t>LobbyStore</w:t>
      </w:r>
      <w:proofErr w:type="spellEnd"/>
      <w:ins w:id="111" w:author="Nagy Viktor" w:date="2021-12-09T01:14:00Z">
        <w:r w:rsidR="001B193A">
          <w:t>”-</w:t>
        </w:r>
      </w:ins>
      <w:r>
        <w:t xml:space="preserve">ban elhelyezkedő játékos eltávolítása egy váróból. Ez azért érdekesebb, mert több dologra is figyelni kell egy eltávolítás során. </w:t>
      </w:r>
    </w:p>
    <w:p w14:paraId="3DEB29A0" w14:textId="77777777" w:rsidR="0078312F" w:rsidRDefault="0078312F" w:rsidP="0078312F">
      <w:pPr>
        <w:pStyle w:val="Kp"/>
      </w:pPr>
      <w:r>
        <w:rPr>
          <w:noProof/>
        </w:rPr>
        <w:lastRenderedPageBreak/>
        <w:drawing>
          <wp:inline distT="0" distB="0" distL="0" distR="0" wp14:anchorId="667C0308" wp14:editId="4E1CA735">
            <wp:extent cx="5400040" cy="3729990"/>
            <wp:effectExtent l="0" t="0" r="0" b="3810"/>
            <wp:docPr id="12" name="Kép 1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látható&#10;&#10;Automatikusan generált leírás"/>
                    <pic:cNvPicPr/>
                  </pic:nvPicPr>
                  <pic:blipFill>
                    <a:blip r:embed="rId25"/>
                    <a:stretch>
                      <a:fillRect/>
                    </a:stretch>
                  </pic:blipFill>
                  <pic:spPr>
                    <a:xfrm>
                      <a:off x="0" y="0"/>
                      <a:ext cx="5400040" cy="3729990"/>
                    </a:xfrm>
                    <a:prstGeom prst="rect">
                      <a:avLst/>
                    </a:prstGeom>
                  </pic:spPr>
                </pic:pic>
              </a:graphicData>
            </a:graphic>
          </wp:inline>
        </w:drawing>
      </w:r>
    </w:p>
    <w:p w14:paraId="33D794BE" w14:textId="4026F3E6" w:rsidR="0078312F" w:rsidRDefault="00A9304C" w:rsidP="0009051E">
      <w:pPr>
        <w:pStyle w:val="Kpalrs"/>
      </w:pPr>
      <w:r>
        <w:t>9</w:t>
      </w:r>
      <w:r w:rsidR="0078312F">
        <w:t>. ábra: Játékos eltávolítása egy váróból</w:t>
      </w:r>
    </w:p>
    <w:p w14:paraId="647DFBB6" w14:textId="1BBD1A4F" w:rsidR="0078312F" w:rsidRDefault="0078312F" w:rsidP="0078312F">
      <w:r>
        <w:t xml:space="preserve">A függvény megkapja a váró kulcsát és az eltávolítandó felhasználó kulcsát is. Mint említettem a </w:t>
      </w:r>
      <w:proofErr w:type="spellStart"/>
      <w:r>
        <w:t>Store</w:t>
      </w:r>
      <w:proofErr w:type="spellEnd"/>
      <w:r>
        <w:t xml:space="preserve">-ok azok az osztályok, amik a </w:t>
      </w:r>
      <w:proofErr w:type="spellStart"/>
      <w:r>
        <w:t>Repository</w:t>
      </w:r>
      <w:proofErr w:type="spellEnd"/>
      <w:r>
        <w:t xml:space="preserve"> minta miatt plusz rétegként bekerültek, így ez a függvény egy </w:t>
      </w:r>
      <w:proofErr w:type="spellStart"/>
      <w:r>
        <w:t>Handlerből</w:t>
      </w:r>
      <w:proofErr w:type="spellEnd"/>
      <w:r>
        <w:t xml:space="preserve"> volt hívva. A lobby kulcsát a frontend biztosítja, azonban a játékos kulcsát külön kérdezte le a </w:t>
      </w:r>
      <w:proofErr w:type="spellStart"/>
      <w:r w:rsidR="006F06AC">
        <w:t>H</w:t>
      </w:r>
      <w:r>
        <w:t>andler</w:t>
      </w:r>
      <w:proofErr w:type="spellEnd"/>
      <w:r>
        <w:t xml:space="preserve"> egy másik </w:t>
      </w:r>
      <w:proofErr w:type="spellStart"/>
      <w:r>
        <w:t>Store</w:t>
      </w:r>
      <w:proofErr w:type="spellEnd"/>
      <w:r>
        <w:t xml:space="preserve"> felhasználá</w:t>
      </w:r>
      <w:r w:rsidR="006F06AC">
        <w:t>sá</w:t>
      </w:r>
      <w:r>
        <w:t>val (</w:t>
      </w:r>
      <w:proofErr w:type="spellStart"/>
      <w:r>
        <w:t>AccountStore</w:t>
      </w:r>
      <w:proofErr w:type="spellEnd"/>
      <w:r>
        <w:t xml:space="preserve">). </w:t>
      </w:r>
    </w:p>
    <w:p w14:paraId="6E7E6527" w14:textId="2129DC93" w:rsidR="0078312F" w:rsidRDefault="0078312F" w:rsidP="0078312F">
      <w:r>
        <w:t xml:space="preserve">Az első két függvényhívással megkapjuk, a tényleges váró és felhasználó entitást egy-egy adatbázis hívás segítségével. Ha ezek </w:t>
      </w:r>
      <w:proofErr w:type="spellStart"/>
      <w:r>
        <w:t>bármelyik</w:t>
      </w:r>
      <w:r w:rsidR="006F06AC">
        <w:t>e</w:t>
      </w:r>
      <w:proofErr w:type="spellEnd"/>
      <w:r>
        <w:t xml:space="preserve"> nem található akkor kivételt dobunk, amit az API rétegben átalakítunk egy 404 </w:t>
      </w:r>
      <w:proofErr w:type="spellStart"/>
      <w:r>
        <w:t>Not</w:t>
      </w:r>
      <w:proofErr w:type="spellEnd"/>
      <w:r>
        <w:t xml:space="preserve"> </w:t>
      </w:r>
      <w:proofErr w:type="spellStart"/>
      <w:r>
        <w:t>Found</w:t>
      </w:r>
      <w:proofErr w:type="spellEnd"/>
      <w:r>
        <w:t xml:space="preserve"> </w:t>
      </w:r>
      <w:r w:rsidR="006F06AC">
        <w:t>HTTP</w:t>
      </w:r>
      <w:r>
        <w:t xml:space="preserve"> hibává. Ezután lekérdezzük a </w:t>
      </w:r>
      <w:r w:rsidR="00A9304C">
        <w:t>váró</w:t>
      </w:r>
      <w:r>
        <w:t>ban szereplő felhasználók listáját, ugyanis ennek az ellenőrzésével fogunk megtudni olyan információkat</w:t>
      </w:r>
      <w:r w:rsidR="00A9304C">
        <w:t>,</w:t>
      </w:r>
      <w:r>
        <w:t xml:space="preserve"> amikre szükségünk van a tényleges eltávolítás előtt. </w:t>
      </w:r>
      <w:r w:rsidR="00A9304C">
        <w:t xml:space="preserve">Ugyanis, ha mi voltunk a váróban szereplő utolsó játékosok, akkor nem csak a felhasználót kell eltávolítani onnan, hanem magát a várót is </w:t>
      </w:r>
      <w:r w:rsidR="006F06AC">
        <w:t>törölni kell az adatbázisból</w:t>
      </w:r>
      <w:r w:rsidR="00A9304C">
        <w:t>. Ha viszont több játékos is benne van a váróban, akkor nincs szükség a váró eltávolítására. Azonban itt is előfordulhat egy olyan eshetőség, hogy a váró tulajdonosa az eltávolítandó felhasználó. Ilyenkor kell a szobának egy tulajdonos. Ezesetben a listában a legelsőt kiválasztja.</w:t>
      </w:r>
    </w:p>
    <w:p w14:paraId="6D45B842" w14:textId="7B36E880" w:rsidR="00A9304C" w:rsidRDefault="00A9304C" w:rsidP="0078312F">
      <w:r>
        <w:lastRenderedPageBreak/>
        <w:t xml:space="preserve">Itt példát adtam egy </w:t>
      </w:r>
      <w:proofErr w:type="spellStart"/>
      <w:r>
        <w:t>Storeban</w:t>
      </w:r>
      <w:proofErr w:type="spellEnd"/>
      <w:r>
        <w:t xml:space="preserve"> történő függvényről, amely adatbázis hívásokkal volt tele. A következő példa egy olyan függvény lesz, ami a </w:t>
      </w:r>
      <w:proofErr w:type="spellStart"/>
      <w:r>
        <w:t>Handler</w:t>
      </w:r>
      <w:proofErr w:type="spellEnd"/>
      <w:r>
        <w:t xml:space="preserve"> osztályban helyezkedik el. Itt már csak felhasználja a hozzá tartozó </w:t>
      </w:r>
      <w:proofErr w:type="spellStart"/>
      <w:r>
        <w:t>Store</w:t>
      </w:r>
      <w:proofErr w:type="spellEnd"/>
      <w:r>
        <w:t xml:space="preserve"> megadott függvényét.</w:t>
      </w:r>
    </w:p>
    <w:p w14:paraId="32B78FFE" w14:textId="77777777" w:rsidR="00A9304C" w:rsidRDefault="00A9304C" w:rsidP="00A9304C">
      <w:pPr>
        <w:pStyle w:val="Kp"/>
      </w:pPr>
      <w:r>
        <w:rPr>
          <w:noProof/>
        </w:rPr>
        <w:drawing>
          <wp:inline distT="0" distB="0" distL="0" distR="0" wp14:anchorId="089C183F" wp14:editId="5B7AF982">
            <wp:extent cx="5400040" cy="2667000"/>
            <wp:effectExtent l="0" t="0" r="0" b="0"/>
            <wp:docPr id="15" name="Kép 1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látható&#10;&#10;Automatikusan generált leírás"/>
                    <pic:cNvPicPr/>
                  </pic:nvPicPr>
                  <pic:blipFill>
                    <a:blip r:embed="rId26"/>
                    <a:stretch>
                      <a:fillRect/>
                    </a:stretch>
                  </pic:blipFill>
                  <pic:spPr>
                    <a:xfrm>
                      <a:off x="0" y="0"/>
                      <a:ext cx="5400040" cy="2667000"/>
                    </a:xfrm>
                    <a:prstGeom prst="rect">
                      <a:avLst/>
                    </a:prstGeom>
                  </pic:spPr>
                </pic:pic>
              </a:graphicData>
            </a:graphic>
          </wp:inline>
        </w:drawing>
      </w:r>
    </w:p>
    <w:p w14:paraId="04826ED7" w14:textId="11041ABD" w:rsidR="00A9304C" w:rsidRDefault="00D84755" w:rsidP="0009051E">
      <w:pPr>
        <w:pStyle w:val="Kpalrs"/>
      </w:pPr>
      <w:r>
        <w:t>10</w:t>
      </w:r>
      <w:r w:rsidR="00A9304C">
        <w:t>. ábra: Barátlista lekérdezése</w:t>
      </w:r>
    </w:p>
    <w:p w14:paraId="7891ED3D" w14:textId="283B3D81" w:rsidR="00A9304C" w:rsidRDefault="00A9304C" w:rsidP="00A9304C">
      <w:r>
        <w:t xml:space="preserve">Az elején az felhasználóhoz tartozó </w:t>
      </w:r>
      <w:proofErr w:type="spellStart"/>
      <w:r w:rsidR="00BB0973">
        <w:t>AccountStore-ból</w:t>
      </w:r>
      <w:proofErr w:type="spellEnd"/>
      <w:r w:rsidR="00BB0973">
        <w:t xml:space="preserve"> lekérdezzük az aktuális játékos kulcsát. Ezt a JWT </w:t>
      </w:r>
      <w:proofErr w:type="spellStart"/>
      <w:r w:rsidR="00BB0973">
        <w:t>token</w:t>
      </w:r>
      <w:proofErr w:type="spellEnd"/>
      <w:r w:rsidR="00BB0973">
        <w:t xml:space="preserve"> miatt tudja, de erre a </w:t>
      </w:r>
      <w:r w:rsidR="006F06AC">
        <w:fldChar w:fldCharType="begin"/>
      </w:r>
      <w:r w:rsidR="006F06AC">
        <w:instrText xml:space="preserve"> REF _Ref89561825 \r \h </w:instrText>
      </w:r>
      <w:r w:rsidR="006F06AC">
        <w:fldChar w:fldCharType="separate"/>
      </w:r>
      <w:r w:rsidR="006F06AC">
        <w:t>3.1.6.5</w:t>
      </w:r>
      <w:r w:rsidR="006F06AC">
        <w:fldChar w:fldCharType="end"/>
      </w:r>
      <w:r w:rsidR="00BB0973">
        <w:t xml:space="preserve"> pontban fogok részletesebben kitérni. A kulcs alapján lekérdezhetőek a barátok. Azonban egy barátság akkor teljesül csak ha az adatbázisban a küldő és a fogadó mindkét irányban meg van adva. (vagyis, ha két rekordként benne van, hogy az A bejelölte a B-t és a B is bejelölte az A-t)</w:t>
      </w:r>
    </w:p>
    <w:p w14:paraId="2A012775" w14:textId="5EFBBCCC" w:rsidR="00BB0973" w:rsidRDefault="00BB0973" w:rsidP="00A9304C">
      <w:r>
        <w:t xml:space="preserve">Ezután </w:t>
      </w:r>
      <w:proofErr w:type="spellStart"/>
      <w:r>
        <w:t>végigmegyünk</w:t>
      </w:r>
      <w:proofErr w:type="spellEnd"/>
      <w:r>
        <w:t xml:space="preserve"> a listán</w:t>
      </w:r>
      <w:r w:rsidR="000F6AE1">
        <w:t>,</w:t>
      </w:r>
      <w:r>
        <w:t xml:space="preserve"> amit megkaptunk és összegyűjtjük azokat a rekordokat, ahol az aktuális játékosunk a fogadó oldalon van, ugyanis az </w:t>
      </w:r>
      <w:proofErr w:type="spellStart"/>
      <w:r w:rsidR="000F6AE1">
        <w:t>A</w:t>
      </w:r>
      <w:r>
        <w:t>uto</w:t>
      </w:r>
      <w:ins w:id="112" w:author="Nagy Viktor" w:date="2021-12-09T01:15:00Z">
        <w:r w:rsidR="001B193A">
          <w:t>M</w:t>
        </w:r>
      </w:ins>
      <w:del w:id="113" w:author="Nagy Viktor" w:date="2021-12-09T01:15:00Z">
        <w:r w:rsidDel="001B193A">
          <w:delText>m</w:delText>
        </w:r>
      </w:del>
      <w:r>
        <w:t>apper</w:t>
      </w:r>
      <w:proofErr w:type="spellEnd"/>
      <w:r>
        <w:t xml:space="preserve"> úgy lett beállítva, hogy a küldő felhasználóneve jelenjen meg a </w:t>
      </w:r>
      <w:proofErr w:type="spellStart"/>
      <w:r>
        <w:t>ViewModelben</w:t>
      </w:r>
      <w:proofErr w:type="spellEnd"/>
      <w:r>
        <w:t xml:space="preserve">. A Barátok entitása implementálja az </w:t>
      </w:r>
      <w:proofErr w:type="spellStart"/>
      <w:r>
        <w:t>IEquatable</w:t>
      </w:r>
      <w:proofErr w:type="spellEnd"/>
      <w:r w:rsidR="000F6AE1">
        <w:t xml:space="preserve"> osztály</w:t>
      </w:r>
      <w:r>
        <w:t xml:space="preserve"> </w:t>
      </w:r>
      <w:proofErr w:type="spellStart"/>
      <w:r>
        <w:t>Equals</w:t>
      </w:r>
      <w:proofErr w:type="spellEnd"/>
      <w:r>
        <w:t xml:space="preserve"> függvényét mely arra jó, hogy innentől kezdve egy </w:t>
      </w:r>
      <w:proofErr w:type="spellStart"/>
      <w:r>
        <w:t>Friend</w:t>
      </w:r>
      <w:proofErr w:type="spellEnd"/>
      <w:r>
        <w:t xml:space="preserve"> objektumon is meghívható a képen is látható </w:t>
      </w:r>
      <w:proofErr w:type="spellStart"/>
      <w:r>
        <w:t>Contains</w:t>
      </w:r>
      <w:proofErr w:type="spellEnd"/>
      <w:r w:rsidR="000F6AE1">
        <w:t xml:space="preserve"> függvény, amely visszaadja, hogy tartalmazza-e az általunk definiált egyenlőség szerinti átalakítást</w:t>
      </w:r>
      <w:r>
        <w:t>. Ez akkor ad vissza igaz értéket, ha a fogadó</w:t>
      </w:r>
      <w:r w:rsidR="000F6AE1">
        <w:t xml:space="preserve"> kulcs</w:t>
      </w:r>
      <w:r>
        <w:t xml:space="preserve">a </w:t>
      </w:r>
      <w:r w:rsidR="000F6AE1">
        <w:t xml:space="preserve">ugyanaz, mint a </w:t>
      </w:r>
      <w:r>
        <w:t>küldő</w:t>
      </w:r>
      <w:r w:rsidR="000F6AE1">
        <w:t xml:space="preserve"> kulcsa</w:t>
      </w:r>
      <w:r>
        <w:t xml:space="preserve"> és</w:t>
      </w:r>
      <w:r w:rsidR="000F6AE1">
        <w:t xml:space="preserve"> ez</w:t>
      </w:r>
      <w:r>
        <w:t xml:space="preserve"> fordítva</w:t>
      </w:r>
      <w:r w:rsidR="000F6AE1">
        <w:t xml:space="preserve"> is igaz</w:t>
      </w:r>
      <w:r>
        <w:t xml:space="preserve">. Erre azért volt szükség mert így meg lehet mondani, hogy meg van-e az ide-oda lévő kapcsolat és nem csak egyirányú. </w:t>
      </w:r>
      <w:r w:rsidR="000E63A7">
        <w:t>Azonban ez kétszer rakná bele az értéket mert mindkét alkalommal igazat fog dobni, nekünk viszont csak arra van szükségünk, ahol a fogadó fél azok mi vagyunk. Emiatt eltávolítjuk azt, ahol mi vagyunk a küldő fél.</w:t>
      </w:r>
    </w:p>
    <w:p w14:paraId="4104AAC5" w14:textId="0D030D49" w:rsidR="000E63A7" w:rsidRDefault="000E63A7" w:rsidP="00A9304C">
      <w:r>
        <w:lastRenderedPageBreak/>
        <w:t xml:space="preserve">Majd a végén a kapott listát </w:t>
      </w:r>
      <w:commentRangeStart w:id="114"/>
      <w:del w:id="115" w:author="Nagy Viktor" w:date="2021-12-09T01:15:00Z">
        <w:r w:rsidDel="001B193A">
          <w:delText xml:space="preserve">átmappeljük </w:delText>
        </w:r>
      </w:del>
      <w:commentRangeEnd w:id="114"/>
      <w:ins w:id="116" w:author="Nagy Viktor" w:date="2021-12-09T01:15:00Z">
        <w:r w:rsidR="001B193A">
          <w:t>leképezzük</w:t>
        </w:r>
        <w:r w:rsidR="001B193A">
          <w:t xml:space="preserve"> </w:t>
        </w:r>
      </w:ins>
      <w:r w:rsidR="00036300">
        <w:rPr>
          <w:rStyle w:val="Jegyzethivatkozs"/>
        </w:rPr>
        <w:commentReference w:id="114"/>
      </w:r>
      <w:r>
        <w:t xml:space="preserve">a szükséges </w:t>
      </w:r>
      <w:proofErr w:type="spellStart"/>
      <w:r>
        <w:t>ViewModellé</w:t>
      </w:r>
      <w:proofErr w:type="spellEnd"/>
      <w:r w:rsidR="00D47767">
        <w:t xml:space="preserve"> úgy, hogy a Mapnek megadjuk a forrás és cél entitást.</w:t>
      </w:r>
      <w:r>
        <w:t xml:space="preserve"> </w:t>
      </w:r>
      <w:r w:rsidR="00D47767">
        <w:t xml:space="preserve">Majd </w:t>
      </w:r>
      <w:r>
        <w:t>visszaadjuk azt.</w:t>
      </w:r>
    </w:p>
    <w:p w14:paraId="3BD54FF3" w14:textId="2BCD3160" w:rsidR="000F6AE1" w:rsidRDefault="000F6AE1" w:rsidP="00A9304C">
      <w:r>
        <w:t xml:space="preserve">Az utolsó megemlített logikai megoldás </w:t>
      </w:r>
      <w:r w:rsidR="009753E1">
        <w:t xml:space="preserve">egy felhasználó </w:t>
      </w:r>
      <w:proofErr w:type="spellStart"/>
      <w:r w:rsidR="009753E1">
        <w:t>sztátusz</w:t>
      </w:r>
      <w:proofErr w:type="spellEnd"/>
      <w:r w:rsidR="009753E1">
        <w:t xml:space="preserve"> lekérdező függvény. Ennek keretében kitérek az üzleti logikai rétegben megvalósított felhasználókezelésre is.</w:t>
      </w:r>
    </w:p>
    <w:p w14:paraId="472AF5C8" w14:textId="77777777" w:rsidR="00DB53AF" w:rsidRDefault="000F6AE1" w:rsidP="00DB53AF">
      <w:pPr>
        <w:pStyle w:val="Kp"/>
      </w:pPr>
      <w:r>
        <w:rPr>
          <w:noProof/>
        </w:rPr>
        <w:drawing>
          <wp:inline distT="0" distB="0" distL="0" distR="0" wp14:anchorId="212284AC" wp14:editId="62218F89">
            <wp:extent cx="5400040" cy="2788920"/>
            <wp:effectExtent l="0" t="0" r="0" b="0"/>
            <wp:docPr id="19" name="Kép 1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 19" descr="A képen szöveg látható&#10;&#10;Automatikusan generált leírás"/>
                    <pic:cNvPicPr/>
                  </pic:nvPicPr>
                  <pic:blipFill>
                    <a:blip r:embed="rId27"/>
                    <a:stretch>
                      <a:fillRect/>
                    </a:stretch>
                  </pic:blipFill>
                  <pic:spPr>
                    <a:xfrm>
                      <a:off x="0" y="0"/>
                      <a:ext cx="5400040" cy="2788920"/>
                    </a:xfrm>
                    <a:prstGeom prst="rect">
                      <a:avLst/>
                    </a:prstGeom>
                  </pic:spPr>
                </pic:pic>
              </a:graphicData>
            </a:graphic>
          </wp:inline>
        </w:drawing>
      </w:r>
    </w:p>
    <w:p w14:paraId="170971CA" w14:textId="185D7AC1" w:rsidR="000F6AE1" w:rsidRDefault="004F0A1B" w:rsidP="0009051E">
      <w:pPr>
        <w:pStyle w:val="Kpalrs"/>
      </w:pPr>
      <w:r>
        <w:fldChar w:fldCharType="begin"/>
      </w:r>
      <w:r>
        <w:instrText xml:space="preserve"> SEQ ábra \* ARABIC </w:instrText>
      </w:r>
      <w:r>
        <w:fldChar w:fldCharType="separate"/>
      </w:r>
      <w:r w:rsidR="0070291D">
        <w:rPr>
          <w:noProof/>
        </w:rPr>
        <w:t>1</w:t>
      </w:r>
      <w:r>
        <w:rPr>
          <w:noProof/>
        </w:rPr>
        <w:fldChar w:fldCharType="end"/>
      </w:r>
      <w:r w:rsidR="00DB53AF">
        <w:t>1. ábra: Felhasználó aktuális státusza</w:t>
      </w:r>
    </w:p>
    <w:p w14:paraId="0CA795DB" w14:textId="77777777" w:rsidR="008C6099" w:rsidRDefault="00E22230" w:rsidP="00A9304C">
      <w:r>
        <w:t>A frontendnek szükséges tudnia, hogy az aktuális felhasználót éppen melyik felületre kell helyeznie. Ehhez készült egy státusz lekérdező függvény melynek célja visszaadni, hogy a felhasználónak van-e aktuális várója vagy folyamatban lévő játéka</w:t>
      </w:r>
      <w:r w:rsidR="008C6099">
        <w:t>,</w:t>
      </w:r>
      <w:r>
        <w:t xml:space="preserve"> ahova vissza kell tudnia csatlakozni. </w:t>
      </w:r>
    </w:p>
    <w:p w14:paraId="6F2EAF9B" w14:textId="21D611B6" w:rsidR="000F6AE1" w:rsidRDefault="008C6099" w:rsidP="00A9304C">
      <w:r>
        <w:t>Ha a lekérdezett váró üres, akkor egyértelműen nincs se várója se hozzá tartozó játékmenet, ugyanis a játék csak úgy létezhet, ha van hozzá tartozó váró. Ha várója létezik viszont a benne található „</w:t>
      </w:r>
      <w:proofErr w:type="spellStart"/>
      <w:r>
        <w:t>GameBoardId</w:t>
      </w:r>
      <w:proofErr w:type="spellEnd"/>
      <w:r>
        <w:t xml:space="preserve">” értéke nulla akkor nincs játéka, tehát </w:t>
      </w:r>
      <w:commentRangeStart w:id="117"/>
      <w:del w:id="118" w:author="Nagy Viktor" w:date="2021-12-09T01:15:00Z">
        <w:r w:rsidDel="001B193A">
          <w:delText xml:space="preserve">kinullozzuk </w:delText>
        </w:r>
      </w:del>
      <w:commentRangeEnd w:id="117"/>
      <w:ins w:id="119" w:author="Nagy Viktor" w:date="2021-12-09T01:15:00Z">
        <w:r w:rsidR="001B193A">
          <w:t>nullra állítjuk</w:t>
        </w:r>
        <w:r w:rsidR="001B193A">
          <w:t xml:space="preserve"> </w:t>
        </w:r>
      </w:ins>
      <w:r w:rsidR="003F75C0">
        <w:rPr>
          <w:rStyle w:val="Jegyzethivatkozs"/>
        </w:rPr>
        <w:commentReference w:id="117"/>
      </w:r>
      <w:r>
        <w:t>a játéktábla kulcsát. Minden más esetben létezik a játékmenet is, ilyenkor mindkét kulcsot visszaadjuk.</w:t>
      </w:r>
    </w:p>
    <w:p w14:paraId="0DF1EDD5" w14:textId="0FE23D3A" w:rsidR="008C6099" w:rsidRDefault="008C6099" w:rsidP="00A9304C">
      <w:r>
        <w:t xml:space="preserve">Az elején látható a nagyon sokat használt </w:t>
      </w:r>
      <w:proofErr w:type="spellStart"/>
      <w:r>
        <w:t>AccountStore</w:t>
      </w:r>
      <w:proofErr w:type="spellEnd"/>
      <w:r>
        <w:t xml:space="preserve">-os függvény a </w:t>
      </w:r>
      <w:proofErr w:type="spellStart"/>
      <w:r>
        <w:t>GetActualAccountId</w:t>
      </w:r>
      <w:proofErr w:type="spellEnd"/>
      <w:r>
        <w:t xml:space="preserve">. Ez a függvény a JWT </w:t>
      </w:r>
      <w:proofErr w:type="spellStart"/>
      <w:r>
        <w:t>Token</w:t>
      </w:r>
      <w:proofErr w:type="spellEnd"/>
      <w:r>
        <w:t xml:space="preserve"> visszafejtése alapján vissza tudja nekünk adni, hogy a bejelentkezett felhasználónak mi a kulcsa.</w:t>
      </w:r>
    </w:p>
    <w:p w14:paraId="174B871C" w14:textId="77777777" w:rsidR="008C6099" w:rsidRDefault="008C6099" w:rsidP="008C6099">
      <w:pPr>
        <w:pStyle w:val="Kd"/>
        <w:rPr>
          <w:lang w:eastAsia="hu-HU"/>
        </w:rPr>
      </w:pPr>
      <w:r>
        <w:rPr>
          <w:lang w:eastAsia="hu-HU"/>
        </w:rPr>
        <w:t>_</w:t>
      </w:r>
      <w:proofErr w:type="spellStart"/>
      <w:r>
        <w:rPr>
          <w:lang w:eastAsia="hu-HU"/>
        </w:rPr>
        <w:t>httpContext.User.Claims</w:t>
      </w:r>
      <w:proofErr w:type="spellEnd"/>
    </w:p>
    <w:p w14:paraId="478B0DDF" w14:textId="11229EAE" w:rsidR="008C6099" w:rsidRDefault="008C6099" w:rsidP="008C6099">
      <w:pPr>
        <w:pStyle w:val="Kd"/>
        <w:ind w:left="0"/>
        <w:rPr>
          <w:lang w:eastAsia="hu-HU"/>
        </w:rPr>
      </w:pPr>
      <w:r>
        <w:rPr>
          <w:lang w:eastAsia="hu-HU"/>
        </w:rPr>
        <w:t xml:space="preserve">  </w:t>
      </w:r>
      <w:r>
        <w:rPr>
          <w:lang w:eastAsia="hu-HU"/>
        </w:rPr>
        <w:tab/>
        <w:t>.</w:t>
      </w:r>
      <w:proofErr w:type="spellStart"/>
      <w:r>
        <w:rPr>
          <w:lang w:eastAsia="hu-HU"/>
        </w:rPr>
        <w:t>FirstOrDefault</w:t>
      </w:r>
      <w:proofErr w:type="spellEnd"/>
      <w:r>
        <w:rPr>
          <w:lang w:eastAsia="hu-HU"/>
        </w:rPr>
        <w:t xml:space="preserve">(x =&gt; </w:t>
      </w:r>
      <w:proofErr w:type="spellStart"/>
      <w:r>
        <w:rPr>
          <w:lang w:eastAsia="hu-HU"/>
        </w:rPr>
        <w:t>x.Type</w:t>
      </w:r>
      <w:proofErr w:type="spellEnd"/>
      <w:r>
        <w:rPr>
          <w:lang w:eastAsia="hu-HU"/>
        </w:rPr>
        <w:t xml:space="preserve"> == </w:t>
      </w:r>
      <w:proofErr w:type="spellStart"/>
      <w:r>
        <w:rPr>
          <w:lang w:eastAsia="hu-HU"/>
        </w:rPr>
        <w:t>JwtRegisteredClaimNames.Sub</w:t>
      </w:r>
      <w:proofErr w:type="spellEnd"/>
      <w:r>
        <w:rPr>
          <w:lang w:eastAsia="hu-HU"/>
        </w:rPr>
        <w:t>)</w:t>
      </w:r>
    </w:p>
    <w:p w14:paraId="616D4AA1" w14:textId="6877389F" w:rsidR="008C6099" w:rsidRDefault="008C6099" w:rsidP="008C6099">
      <w:pPr>
        <w:pStyle w:val="Kd"/>
      </w:pPr>
      <w:r>
        <w:rPr>
          <w:lang w:eastAsia="hu-HU"/>
        </w:rPr>
        <w:t xml:space="preserve">     ?.</w:t>
      </w:r>
      <w:proofErr w:type="spellStart"/>
      <w:r>
        <w:rPr>
          <w:lang w:eastAsia="hu-HU"/>
        </w:rPr>
        <w:t>Value</w:t>
      </w:r>
      <w:proofErr w:type="spellEnd"/>
      <w:r>
        <w:rPr>
          <w:lang w:eastAsia="hu-HU"/>
        </w:rPr>
        <w:t>;</w:t>
      </w:r>
    </w:p>
    <w:p w14:paraId="4AED1590" w14:textId="6FC3CE31" w:rsidR="002C7010" w:rsidRDefault="002C7010" w:rsidP="00193E1F">
      <w:pPr>
        <w:pStyle w:val="Cmsor3"/>
      </w:pPr>
      <w:bookmarkStart w:id="120" w:name="_Toc89825979"/>
      <w:r>
        <w:lastRenderedPageBreak/>
        <w:t>API</w:t>
      </w:r>
      <w:r w:rsidR="00267AC8" w:rsidRPr="00267AC8">
        <w:t xml:space="preserve"> </w:t>
      </w:r>
      <w:r w:rsidR="008353B3">
        <w:t>réteg</w:t>
      </w:r>
      <w:bookmarkEnd w:id="120"/>
    </w:p>
    <w:p w14:paraId="75D2AADF" w14:textId="69C5CF06" w:rsidR="002C34CF" w:rsidRDefault="002C34CF" w:rsidP="002C34CF">
      <w:pPr>
        <w:pStyle w:val="Cmsor4"/>
      </w:pPr>
      <w:r>
        <w:t xml:space="preserve">Startup, </w:t>
      </w:r>
      <w:proofErr w:type="spellStart"/>
      <w:r>
        <w:t>middlewarek</w:t>
      </w:r>
      <w:proofErr w:type="spellEnd"/>
    </w:p>
    <w:p w14:paraId="64A40AC5" w14:textId="35687D90" w:rsidR="002C34CF" w:rsidRDefault="002C34CF" w:rsidP="002C34CF">
      <w:r>
        <w:t xml:space="preserve">Az alkalmazás elindítását követően a Program osztályban szereplő Main metódus lesz az első, ami lefut. Ez meghívja a szintént ebben az osztályban szereplő </w:t>
      </w:r>
      <w:proofErr w:type="spellStart"/>
      <w:r>
        <w:t>CreateHostBuilder</w:t>
      </w:r>
      <w:proofErr w:type="spellEnd"/>
      <w:r>
        <w:t xml:space="preserve"> függvényt, amely a Startup osztályunkat felhasználva beállítja a </w:t>
      </w:r>
      <w:proofErr w:type="spellStart"/>
      <w:r>
        <w:t>hosztolási</w:t>
      </w:r>
      <w:proofErr w:type="spellEnd"/>
      <w:r>
        <w:t xml:space="preserve"> környezetet.</w:t>
      </w:r>
    </w:p>
    <w:p w14:paraId="732138C2" w14:textId="77777777" w:rsidR="00310533" w:rsidRDefault="002C34CF" w:rsidP="00310533">
      <w:r>
        <w:t xml:space="preserve">A Startup osztály az, amivel leírjuk az alkalmazás szerkezetét. Ez tartalmaz minden általunk megadott konfigurációt. Két függvény szerepel alapértelmezetten benne. </w:t>
      </w:r>
    </w:p>
    <w:p w14:paraId="6FC65224" w14:textId="0296ED7B" w:rsidR="00310533" w:rsidRDefault="002C34CF" w:rsidP="00310533">
      <w:r>
        <w:t xml:space="preserve">A </w:t>
      </w:r>
      <w:proofErr w:type="spellStart"/>
      <w:r>
        <w:t>ConfigureService</w:t>
      </w:r>
      <w:proofErr w:type="spellEnd"/>
      <w:r>
        <w:t xml:space="preserve"> amelyben</w:t>
      </w:r>
      <w:r w:rsidR="00310533">
        <w:t xml:space="preserve"> a fontosabb beállításokat lehet implementálni</w:t>
      </w:r>
      <w:r>
        <w:t xml:space="preserve">. </w:t>
      </w:r>
      <w:r w:rsidR="00310533">
        <w:t xml:space="preserve">A programunkban funkciók szerint külön osztályokba rendeztem a beállításokat, hogy átláthatóbb legyen. Ezeket elneveztem </w:t>
      </w:r>
      <w:proofErr w:type="spellStart"/>
      <w:r w:rsidR="00310533">
        <w:t>Extensions-nek</w:t>
      </w:r>
      <w:proofErr w:type="spellEnd"/>
      <w:r w:rsidR="00310533">
        <w:t xml:space="preserve">. Például a </w:t>
      </w:r>
      <w:proofErr w:type="spellStart"/>
      <w:r w:rsidR="00310533">
        <w:t>ServiceExtensionbe</w:t>
      </w:r>
      <w:proofErr w:type="spellEnd"/>
      <w:r w:rsidR="00310533">
        <w:t xml:space="preserve"> kerültek be azok a </w:t>
      </w:r>
      <w:proofErr w:type="spellStart"/>
      <w:r w:rsidR="00310533">
        <w:t>MediatR</w:t>
      </w:r>
      <w:proofErr w:type="spellEnd"/>
      <w:r w:rsidR="00310533">
        <w:t xml:space="preserve"> és </w:t>
      </w:r>
      <w:proofErr w:type="spellStart"/>
      <w:r w:rsidR="00310533">
        <w:t>Storeokhoz</w:t>
      </w:r>
      <w:proofErr w:type="spellEnd"/>
      <w:r w:rsidR="00310533">
        <w:t xml:space="preserve"> kapcsolódó függőség injektálások melyeket muszáj hozzáadni a programhoz.</w:t>
      </w:r>
      <w:r w:rsidR="00310533" w:rsidRPr="00310533">
        <w:t xml:space="preserve"> </w:t>
      </w:r>
      <w:r w:rsidR="00310533">
        <w:t xml:space="preserve">Egy másik az </w:t>
      </w:r>
      <w:proofErr w:type="spellStart"/>
      <w:r w:rsidR="00310533">
        <w:t>IdentityExtension</w:t>
      </w:r>
      <w:proofErr w:type="spellEnd"/>
      <w:r w:rsidR="00310533">
        <w:t xml:space="preserve"> ahol az IdentityServer4 szükséges beállításait szedtem egy osztályba.</w:t>
      </w:r>
    </w:p>
    <w:p w14:paraId="1EC6383F" w14:textId="2DEC5905" w:rsidR="002C34CF" w:rsidRPr="002C34CF" w:rsidRDefault="002C34CF" w:rsidP="002C34CF">
      <w:r>
        <w:t xml:space="preserve">A másik a </w:t>
      </w:r>
      <w:proofErr w:type="spellStart"/>
      <w:r w:rsidR="00310533">
        <w:t>Configure</w:t>
      </w:r>
      <w:proofErr w:type="spellEnd"/>
      <w:r w:rsidR="00310533">
        <w:t xml:space="preserve"> függvény melyben a </w:t>
      </w:r>
      <w:proofErr w:type="spellStart"/>
      <w:r w:rsidR="00310533">
        <w:t>middlewareket</w:t>
      </w:r>
      <w:proofErr w:type="spellEnd"/>
      <w:r w:rsidR="00310533">
        <w:t xml:space="preserve"> állítunk be. Az úgynevezett </w:t>
      </w:r>
      <w:proofErr w:type="spellStart"/>
      <w:r w:rsidR="00310533">
        <w:t>middleware</w:t>
      </w:r>
      <w:proofErr w:type="spellEnd"/>
      <w:r w:rsidR="00310533">
        <w:t xml:space="preserve"> csővezetékek feladata, hogy egy adott beérkező kérést az alkalmazás helyesen tudjon lekezelni. Egymás után helyezkednek el ezért fontos, hogy milyen sorrendben vannak a függvényben hozzáadva. Elsőnek a kivételkezeléshez szükséges „</w:t>
      </w:r>
      <w:proofErr w:type="spellStart"/>
      <w:r w:rsidR="00310533">
        <w:t>ProblemDetails</w:t>
      </w:r>
      <w:proofErr w:type="spellEnd"/>
      <w:r w:rsidR="00310533">
        <w:t xml:space="preserve">” csomag függvénye van meghívva, ez lekezeli a későbbi </w:t>
      </w:r>
      <w:proofErr w:type="spellStart"/>
      <w:r w:rsidR="00310533">
        <w:t>middlewarek</w:t>
      </w:r>
      <w:proofErr w:type="spellEnd"/>
      <w:r w:rsidR="00310533">
        <w:t xml:space="preserve"> által esetlegesen dobott hibákat. </w:t>
      </w:r>
    </w:p>
    <w:p w14:paraId="3E6A0C8E" w14:textId="5C8B69B5" w:rsidR="002C34CF" w:rsidRDefault="002C34CF" w:rsidP="002C34CF">
      <w:pPr>
        <w:pStyle w:val="Cmsor4"/>
      </w:pPr>
      <w:r>
        <w:t>Kontrollerek</w:t>
      </w:r>
    </w:p>
    <w:p w14:paraId="315A1D4F" w14:textId="01937FD9" w:rsidR="00230E73" w:rsidRDefault="00230E73" w:rsidP="00310533">
      <w:r>
        <w:t xml:space="preserve">A kontrollerek feladata, hogy a beérkező http hívásokat a megfelelő helyre továbbítsák az üzleti logikai réteg számára, majd az ott kialakított választ visszaadják. </w:t>
      </w:r>
    </w:p>
    <w:p w14:paraId="67813384" w14:textId="2241F017" w:rsidR="00230E73" w:rsidRDefault="00230E73" w:rsidP="00310533">
      <w:r>
        <w:t xml:space="preserve">Egy http hívás lehet GET, POST, PUT és DELETE (ezek, amelyek előfordulnak a programban, azonban ezeken kívül van még sok). Ezek lekérdeznek, hozzáadnak, változtatnak és törölnek. A hívás útvonalát is jelölni kell a kontrollernek úgynevezett </w:t>
      </w:r>
      <w:r w:rsidR="00545A63">
        <w:t>attribútum</w:t>
      </w:r>
      <w:r>
        <w:t xml:space="preserve"> formájában, mely a függvény felett jelenik meg szögletes zárójelben. Az útvonal úgy épül fel, hogy „</w:t>
      </w:r>
      <w:proofErr w:type="spellStart"/>
      <w:r>
        <w:t>Hostip:Port</w:t>
      </w:r>
      <w:proofErr w:type="spellEnd"/>
      <w:r>
        <w:t>/</w:t>
      </w:r>
      <w:proofErr w:type="spellStart"/>
      <w:r>
        <w:t>KontrollerNév</w:t>
      </w:r>
      <w:proofErr w:type="spellEnd"/>
      <w:r>
        <w:t>/</w:t>
      </w:r>
      <w:proofErr w:type="spellStart"/>
      <w:r>
        <w:t>AnnotációSzöveg</w:t>
      </w:r>
      <w:proofErr w:type="spellEnd"/>
      <w:r>
        <w:t xml:space="preserve">. </w:t>
      </w:r>
    </w:p>
    <w:p w14:paraId="6B631FA4" w14:textId="1ED915AC" w:rsidR="00310533" w:rsidRDefault="00230E73" w:rsidP="00310533">
      <w:r>
        <w:t xml:space="preserve">Ezen felül adatot is fel lehet juttatni egy kérésbe. Ennek több módja is van. Az egyik, ha magában az URL-ben küldik fel. Ilyenkor a kontrollerben csak </w:t>
      </w:r>
      <w:r w:rsidR="002C3B9C">
        <w:t xml:space="preserve">a </w:t>
      </w:r>
      <w:r>
        <w:t xml:space="preserve">függvényparaméterbe bele kell rakni és magába az </w:t>
      </w:r>
      <w:r w:rsidR="00545A63">
        <w:t>attribútumba</w:t>
      </w:r>
      <w:r>
        <w:t xml:space="preserve"> is</w:t>
      </w:r>
      <w:r w:rsidR="002C3B9C">
        <w:t xml:space="preserve">. Lehetséges csak </w:t>
      </w:r>
      <w:r w:rsidR="002C3B9C">
        <w:lastRenderedPageBreak/>
        <w:t xml:space="preserve">függvényparaméterként belerakni. Ilyenkor ezek úgynevezett </w:t>
      </w:r>
      <w:del w:id="121" w:author="Nagy Viktor" w:date="2021-12-09T01:16:00Z">
        <w:r w:rsidR="002C3B9C" w:rsidDel="001B193A">
          <w:delText>„</w:delText>
        </w:r>
      </w:del>
      <w:r w:rsidR="002C3B9C">
        <w:t>lekérdezés</w:t>
      </w:r>
      <w:del w:id="122" w:author="Nagy Viktor" w:date="2021-12-09T01:16:00Z">
        <w:r w:rsidR="002C3B9C" w:rsidDel="001B193A">
          <w:delText>”-</w:delText>
        </w:r>
      </w:del>
      <w:r w:rsidR="002C3B9C">
        <w:t>ként (</w:t>
      </w:r>
      <w:proofErr w:type="spellStart"/>
      <w:r w:rsidR="002C3B9C">
        <w:t>query</w:t>
      </w:r>
      <w:proofErr w:type="spellEnd"/>
      <w:r w:rsidR="002C3B9C">
        <w:t xml:space="preserve">) jelennek meg az </w:t>
      </w:r>
      <w:r w:rsidR="00545A63">
        <w:t>URL</w:t>
      </w:r>
      <w:r w:rsidR="002C3B9C">
        <w:t>-ben. Például:</w:t>
      </w:r>
      <w:r w:rsidR="00545A63">
        <w:t xml:space="preserve"> </w:t>
      </w:r>
      <w:proofErr w:type="spellStart"/>
      <w:r w:rsidR="00545A63">
        <w:t>URL</w:t>
      </w:r>
      <w:r w:rsidR="002C3B9C">
        <w:t>?gameBoardId</w:t>
      </w:r>
      <w:proofErr w:type="spellEnd"/>
      <w:r w:rsidR="002C3B9C">
        <w:t>=2</w:t>
      </w:r>
      <w:r w:rsidR="00545A63">
        <w:t>&amp;lobbyId=1</w:t>
      </w:r>
      <w:r w:rsidR="002C3B9C">
        <w:t>. Lehetséges még a kérés testében feljuttatni adatot, ilyenkor jelölni kell a paraméter előtt, hogy [</w:t>
      </w:r>
      <w:proofErr w:type="spellStart"/>
      <w:r w:rsidR="002C3B9C">
        <w:t>FromBody</w:t>
      </w:r>
      <w:proofErr w:type="spellEnd"/>
      <w:r w:rsidR="002C3B9C">
        <w:t>], ugyanis ilyenkor a feljutatott JSON formátumot automatikusan átalakítja az általunk kívánt objektummá.</w:t>
      </w:r>
    </w:p>
    <w:p w14:paraId="2C196946" w14:textId="67EA4F5F" w:rsidR="002C3B9C" w:rsidRPr="00310533" w:rsidRDefault="002C3B9C" w:rsidP="002C3B9C">
      <w:r>
        <w:t xml:space="preserve">Mint említettem korábban a kontrollerek a </w:t>
      </w:r>
      <w:proofErr w:type="spellStart"/>
      <w:r>
        <w:t>MediatR</w:t>
      </w:r>
      <w:proofErr w:type="spellEnd"/>
      <w:r>
        <w:t xml:space="preserve"> használatával kommunikálnak a közvetlen alatta lévő réteggel (BLL). Így minden kontroller számára függőség injektálás (</w:t>
      </w:r>
      <w:proofErr w:type="spellStart"/>
      <w:r>
        <w:t>dependency</w:t>
      </w:r>
      <w:proofErr w:type="spellEnd"/>
      <w:r>
        <w:t xml:space="preserve"> </w:t>
      </w:r>
      <w:proofErr w:type="spellStart"/>
      <w:r>
        <w:t>injection</w:t>
      </w:r>
      <w:proofErr w:type="spellEnd"/>
      <w:r>
        <w:t xml:space="preserve">, DI) segítségével kell eljuttatni a </w:t>
      </w:r>
      <w:proofErr w:type="spellStart"/>
      <w:r>
        <w:t>mediatr</w:t>
      </w:r>
      <w:proofErr w:type="spellEnd"/>
      <w:r>
        <w:t>-t</w:t>
      </w:r>
      <w:r w:rsidR="00545A63">
        <w:t>. A</w:t>
      </w:r>
      <w:r>
        <w:t xml:space="preserve"> </w:t>
      </w:r>
      <w:proofErr w:type="spellStart"/>
      <w:r>
        <w:t>Send</w:t>
      </w:r>
      <w:proofErr w:type="spellEnd"/>
      <w:r>
        <w:t xml:space="preserve"> függvényének át kell a létrehozott </w:t>
      </w:r>
      <w:proofErr w:type="spellStart"/>
      <w:r>
        <w:t>Query</w:t>
      </w:r>
      <w:proofErr w:type="spellEnd"/>
      <w:r>
        <w:t xml:space="preserve"> (lekérdezés) vagy </w:t>
      </w:r>
      <w:proofErr w:type="spellStart"/>
      <w:r>
        <w:t>Command</w:t>
      </w:r>
      <w:proofErr w:type="spellEnd"/>
      <w:r>
        <w:t xml:space="preserve"> (utasítás) objektumot.</w:t>
      </w:r>
    </w:p>
    <w:p w14:paraId="07648C86" w14:textId="73824248" w:rsidR="008353B3" w:rsidRDefault="002C34CF" w:rsidP="002C34CF">
      <w:pPr>
        <w:pStyle w:val="Cmsor4"/>
      </w:pPr>
      <w:proofErr w:type="spellStart"/>
      <w:r>
        <w:t>WebSocket</w:t>
      </w:r>
      <w:proofErr w:type="spellEnd"/>
      <w:r>
        <w:t xml:space="preserve"> technológia </w:t>
      </w:r>
    </w:p>
    <w:p w14:paraId="6735B705" w14:textId="4F29B4D5" w:rsidR="000F4B6A" w:rsidRDefault="000F4B6A" w:rsidP="000F4B6A">
      <w:r>
        <w:t xml:space="preserve">A </w:t>
      </w:r>
      <w:proofErr w:type="spellStart"/>
      <w:r>
        <w:t>WebSocket</w:t>
      </w:r>
      <w:proofErr w:type="spellEnd"/>
      <w:r>
        <w:t xml:space="preserve"> technológiára a </w:t>
      </w:r>
      <w:r>
        <w:fldChar w:fldCharType="begin"/>
      </w:r>
      <w:r>
        <w:instrText xml:space="preserve"> REF _Ref89624698 \r \h </w:instrText>
      </w:r>
      <w:r>
        <w:fldChar w:fldCharType="separate"/>
      </w:r>
      <w:r>
        <w:t>3.4</w:t>
      </w:r>
      <w:r>
        <w:fldChar w:fldCharType="end"/>
      </w:r>
      <w:r>
        <w:t>-es pontban kitértem. Ebben a részben inkább az á</w:t>
      </w:r>
      <w:del w:id="123" w:author="Bence Kovari" w:date="2021-12-09T00:30:00Z">
        <w:r w:rsidDel="00BB29A7">
          <w:delText>t</w:delText>
        </w:r>
      </w:del>
      <w:r>
        <w:t>l</w:t>
      </w:r>
      <w:ins w:id="124" w:author="Bence Kovari" w:date="2021-12-09T00:30:00Z">
        <w:r w:rsidR="00BB29A7">
          <w:t>t</w:t>
        </w:r>
      </w:ins>
      <w:r>
        <w:t xml:space="preserve">alunk elkészített osztályokat mutatom be. </w:t>
      </w:r>
    </w:p>
    <w:p w14:paraId="44F8E27A" w14:textId="1B1546F4" w:rsidR="00545A63" w:rsidRDefault="000F4B6A" w:rsidP="00545A63">
      <w:r>
        <w:t xml:space="preserve">Alapvetően az általam elkészített feladatnál 3 helyen kellett használni a </w:t>
      </w:r>
      <w:proofErr w:type="spellStart"/>
      <w:r>
        <w:t>SignalR</w:t>
      </w:r>
      <w:proofErr w:type="spellEnd"/>
      <w:r>
        <w:t xml:space="preserve"> technológiát, melynek feladata a frontend értesítése, ha frissülnie kell. Egyik alapvető ilyen rész a chat funkció működése miatt kell, ugyanis, ha egy váróban/játékban egy játékos üzenni szeretne akkor annak élőben kell tudnia frissülni a többi játékos számára is. </w:t>
      </w:r>
    </w:p>
    <w:p w14:paraId="4619202A" w14:textId="77777777" w:rsidR="000F4B6A" w:rsidRDefault="000F4B6A" w:rsidP="000F4B6A">
      <w:pPr>
        <w:pStyle w:val="Kp"/>
      </w:pPr>
      <w:r>
        <w:rPr>
          <w:noProof/>
        </w:rPr>
        <w:drawing>
          <wp:inline distT="0" distB="0" distL="0" distR="0" wp14:anchorId="6B3B53F4" wp14:editId="32626896">
            <wp:extent cx="5400040" cy="2586355"/>
            <wp:effectExtent l="0" t="0" r="0" b="4445"/>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a:blip r:embed="rId28"/>
                    <a:stretch>
                      <a:fillRect/>
                    </a:stretch>
                  </pic:blipFill>
                  <pic:spPr>
                    <a:xfrm>
                      <a:off x="0" y="0"/>
                      <a:ext cx="5400040" cy="2586355"/>
                    </a:xfrm>
                    <a:prstGeom prst="rect">
                      <a:avLst/>
                    </a:prstGeom>
                  </pic:spPr>
                </pic:pic>
              </a:graphicData>
            </a:graphic>
          </wp:inline>
        </w:drawing>
      </w:r>
    </w:p>
    <w:p w14:paraId="169C025D" w14:textId="1517856A" w:rsidR="00545A63" w:rsidRDefault="00803705" w:rsidP="0009051E">
      <w:pPr>
        <w:pStyle w:val="Kpalrs"/>
      </w:pPr>
      <w:r>
        <w:t>12</w:t>
      </w:r>
      <w:r w:rsidR="000F4B6A">
        <w:t>. ábra: Üzenet küldése egy váróban</w:t>
      </w:r>
    </w:p>
    <w:p w14:paraId="7E1D9E51" w14:textId="514F8D99" w:rsidR="00545A63" w:rsidRDefault="00545A63" w:rsidP="00545A63"/>
    <w:p w14:paraId="32DC406B" w14:textId="77777777" w:rsidR="003E00A4" w:rsidRDefault="00545A63" w:rsidP="003E00A4">
      <w:r>
        <w:lastRenderedPageBreak/>
        <w:t xml:space="preserve">A </w:t>
      </w:r>
      <w:proofErr w:type="spellStart"/>
      <w:r>
        <w:t>hubokban</w:t>
      </w:r>
      <w:proofErr w:type="spellEnd"/>
      <w:r>
        <w:t xml:space="preserve"> felsorolt függvények azok, amit a frontend hív meg. A </w:t>
      </w:r>
      <w:proofErr w:type="spellStart"/>
      <w:r>
        <w:t>SendMessageToLobby</w:t>
      </w:r>
      <w:proofErr w:type="spellEnd"/>
      <w:r>
        <w:t xml:space="preserve"> is egy ilyen függvény. Paraméterként megkapja a beadott üzenetet. Az első 3 sorban lekérdezzük a fontosabb adatokat, mint például a játékos név, kulcs meg az aktuális váró kulcsát. Ezek után létrehozza az üzenet objektumot a megadott adatok alapján. Minden </w:t>
      </w:r>
      <w:proofErr w:type="spellStart"/>
      <w:r>
        <w:t>hubb</w:t>
      </w:r>
      <w:del w:id="125" w:author="Nagy Viktor" w:date="2021-12-09T01:16:00Z">
        <w:r w:rsidDel="001B193A">
          <w:delText>a</w:delText>
        </w:r>
      </w:del>
      <w:r>
        <w:t>an</w:t>
      </w:r>
      <w:proofErr w:type="spellEnd"/>
      <w:r>
        <w:t xml:space="preserve"> el van tárolva a rá vonatkozó adatok. (Például egy chat </w:t>
      </w:r>
      <w:proofErr w:type="spellStart"/>
      <w:r>
        <w:t>hubban</w:t>
      </w:r>
      <w:proofErr w:type="spellEnd"/>
      <w:r>
        <w:t xml:space="preserve"> el kell tárolni a felhasználókat, az üzeneteket</w:t>
      </w:r>
      <w:r w:rsidR="003E00A4">
        <w:t xml:space="preserve">) Ez az adat egy </w:t>
      </w:r>
      <w:proofErr w:type="spellStart"/>
      <w:r w:rsidR="003E00A4">
        <w:t>Dictionaryban</w:t>
      </w:r>
      <w:proofErr w:type="spellEnd"/>
      <w:r w:rsidR="003E00A4">
        <w:t xml:space="preserve"> van eltárolva és minden bejegyzés kulcsa az adott váró </w:t>
      </w:r>
      <w:proofErr w:type="spellStart"/>
      <w:r w:rsidR="003E00A4">
        <w:t>jelszava</w:t>
      </w:r>
      <w:proofErr w:type="spellEnd"/>
      <w:r w:rsidR="003E00A4">
        <w:t xml:space="preserve">. Tehát a képen látható utolsó két sorban, a váró </w:t>
      </w:r>
      <w:proofErr w:type="spellStart"/>
      <w:r w:rsidR="003E00A4">
        <w:t>jelszava</w:t>
      </w:r>
      <w:proofErr w:type="spellEnd"/>
      <w:r w:rsidR="003E00A4">
        <w:t xml:space="preserve"> alapján hozzáadja az üzenetet, majd az összes váróban szereplő felhasználónak beállítja az üzenetet. (</w:t>
      </w:r>
      <w:proofErr w:type="spellStart"/>
      <w:r w:rsidR="003E00A4">
        <w:t>SetMessage</w:t>
      </w:r>
      <w:proofErr w:type="spellEnd"/>
      <w:r w:rsidR="003E00A4">
        <w:t>).</w:t>
      </w:r>
    </w:p>
    <w:p w14:paraId="6E2EF032" w14:textId="2C723CA0" w:rsidR="003E00A4" w:rsidRDefault="003E00A4" w:rsidP="003E00A4">
      <w:r>
        <w:t>Ezen kív</w:t>
      </w:r>
      <w:ins w:id="126" w:author="Nagy Viktor" w:date="2021-12-09T01:16:00Z">
        <w:r w:rsidR="001B193A">
          <w:t>ü</w:t>
        </w:r>
      </w:ins>
      <w:del w:id="127" w:author="Nagy Viktor" w:date="2021-12-09T01:16:00Z">
        <w:r w:rsidDel="001B193A">
          <w:delText>ű</w:delText>
        </w:r>
      </w:del>
      <w:r>
        <w:t xml:space="preserve">l még a várónak van egy </w:t>
      </w:r>
      <w:proofErr w:type="spellStart"/>
      <w:r>
        <w:t>hubja</w:t>
      </w:r>
      <w:proofErr w:type="spellEnd"/>
      <w:r>
        <w:t xml:space="preserve">, amelyben a legfontosabb funkció, hogy a ki és becsatlakozó felhasználók alapján frissüljön a frontenden a lista. A barátok </w:t>
      </w:r>
      <w:proofErr w:type="spellStart"/>
      <w:r>
        <w:t>hubja</w:t>
      </w:r>
      <w:proofErr w:type="spellEnd"/>
      <w:r>
        <w:t xml:space="preserve"> is hasonló, ha egy barátot hozzáadunk, vagy eltávolítunk annak mindkét oldalon élőben kell frissülnie.</w:t>
      </w:r>
    </w:p>
    <w:p w14:paraId="73F8104E" w14:textId="66BA8F3A" w:rsidR="00545A63" w:rsidRDefault="00A60C03" w:rsidP="003E00A4">
      <w:r>
        <w:t xml:space="preserve">Ahhoz, hogy egy adott </w:t>
      </w:r>
      <w:proofErr w:type="spellStart"/>
      <w:r>
        <w:t>hub</w:t>
      </w:r>
      <w:proofErr w:type="spellEnd"/>
      <w:r>
        <w:t xml:space="preserve"> tudja, hogy melyik játékosról van szó az egész osztály tetején megkapta az [</w:t>
      </w:r>
      <w:proofErr w:type="spellStart"/>
      <w:r>
        <w:t>Authorize</w:t>
      </w:r>
      <w:proofErr w:type="spellEnd"/>
      <w:r>
        <w:t>] attribútumot. Ehhez szüksége van az adott játékos úgynevez</w:t>
      </w:r>
      <w:r w:rsidR="006F1C8F">
        <w:t>e</w:t>
      </w:r>
      <w:r>
        <w:t xml:space="preserve">tt </w:t>
      </w:r>
      <w:proofErr w:type="spellStart"/>
      <w:r>
        <w:t>access_token-jére</w:t>
      </w:r>
      <w:proofErr w:type="spellEnd"/>
      <w:r>
        <w:t xml:space="preserve"> melyről a </w:t>
      </w:r>
      <w:r>
        <w:fldChar w:fldCharType="begin"/>
      </w:r>
      <w:r>
        <w:instrText xml:space="preserve"> REF _Ref89561825 \r \h </w:instrText>
      </w:r>
      <w:r>
        <w:fldChar w:fldCharType="separate"/>
      </w:r>
      <w:r>
        <w:t>4.1.6.5</w:t>
      </w:r>
      <w:r>
        <w:fldChar w:fldCharType="end"/>
      </w:r>
      <w:r>
        <w:t xml:space="preserve"> pontban fogok részletesebben beszélni. Ezt a </w:t>
      </w:r>
      <w:proofErr w:type="spellStart"/>
      <w:r>
        <w:t>tokent</w:t>
      </w:r>
      <w:proofErr w:type="spellEnd"/>
      <w:r>
        <w:t xml:space="preserve"> az URL </w:t>
      </w:r>
      <w:proofErr w:type="spellStart"/>
      <w:r>
        <w:t>query</w:t>
      </w:r>
      <w:proofErr w:type="spellEnd"/>
      <w:r>
        <w:t xml:space="preserve"> részében kapja meg. </w:t>
      </w:r>
      <w:r w:rsidR="003E00A4">
        <w:t xml:space="preserve"> </w:t>
      </w:r>
      <w:r w:rsidR="006F1C8F">
        <w:t xml:space="preserve">Ehhez egy külön függvényt kellett létrehozni, hogy engedélyezze az </w:t>
      </w:r>
      <w:proofErr w:type="spellStart"/>
      <w:r w:rsidR="006F1C8F">
        <w:t>token</w:t>
      </w:r>
      <w:proofErr w:type="spellEnd"/>
      <w:r w:rsidR="006F1C8F">
        <w:t xml:space="preserve"> fogadását az </w:t>
      </w:r>
      <w:proofErr w:type="spellStart"/>
      <w:r w:rsidR="006F1C8F">
        <w:t>queryből</w:t>
      </w:r>
      <w:proofErr w:type="spellEnd"/>
      <w:r w:rsidR="006F1C8F">
        <w:t xml:space="preserve">. </w:t>
      </w:r>
    </w:p>
    <w:p w14:paraId="1E15907E" w14:textId="2044D9B1" w:rsidR="006F1C8F" w:rsidRPr="00545A63" w:rsidRDefault="006F1C8F" w:rsidP="003E00A4">
      <w:r>
        <w:t xml:space="preserve">Legutoljára be kell állítani a Startup mindkét függvényében, a konfigurációs beállításokat, hogy hibátlanul működjön. A </w:t>
      </w:r>
      <w:proofErr w:type="spellStart"/>
      <w:r>
        <w:t>Configure</w:t>
      </w:r>
      <w:proofErr w:type="spellEnd"/>
      <w:r>
        <w:t xml:space="preserve"> függvényben az adott </w:t>
      </w:r>
      <w:proofErr w:type="spellStart"/>
      <w:r>
        <w:t>hubra</w:t>
      </w:r>
      <w:proofErr w:type="spellEnd"/>
      <w:r>
        <w:t xml:space="preserve"> vonatkozóan elérési útvonalat is biztosítani kell a számára.</w:t>
      </w:r>
    </w:p>
    <w:p w14:paraId="7A35FCB1" w14:textId="2FE49014" w:rsidR="008353B3" w:rsidRDefault="002C34CF" w:rsidP="00267AC8">
      <w:pPr>
        <w:pStyle w:val="Cmsor4"/>
      </w:pPr>
      <w:r>
        <w:t>Globális kivételkezelés</w:t>
      </w:r>
    </w:p>
    <w:p w14:paraId="11BC166C" w14:textId="4B3B6218" w:rsidR="0013719F" w:rsidRDefault="0013719F" w:rsidP="0013719F">
      <w:r>
        <w:t xml:space="preserve">Az üzleti logikai rétegnél már meg lett említve azonban itt is bemutatom, ugyanis ez a réteg szolgál arra, hogy az általunk elkészített kivételeket http hibákká tudjuk alakítani. Korábban említettem, hogy funkciók szerint szét lett bontva a Startupban konfigurált dolgok. A </w:t>
      </w:r>
      <w:proofErr w:type="spellStart"/>
      <w:r>
        <w:t>kivételleképzés</w:t>
      </w:r>
      <w:proofErr w:type="spellEnd"/>
      <w:r>
        <w:t xml:space="preserve"> is egy ilyen külön osztályt kapott. </w:t>
      </w:r>
    </w:p>
    <w:p w14:paraId="402F13FA" w14:textId="2BD4CC7F" w:rsidR="0013719F" w:rsidRDefault="0013719F" w:rsidP="0013719F">
      <w:r>
        <w:t>A 3 különböző kivételnek be van állítva, hogy a pontos részleteit a hibának ne adja vissza, így a frontenden kezelhető üzeneteket tudunk megjeleníteni. Ezen kívül csak a http hibát (például 404) kell beállítani és a hibához tartozó üzenetet, melyet a kivételünk üzenetével teszünk egyenlővé.</w:t>
      </w:r>
    </w:p>
    <w:p w14:paraId="0A9394C3" w14:textId="06A428A0" w:rsidR="0013719F" w:rsidRPr="0013719F" w:rsidRDefault="0013719F" w:rsidP="0013719F">
      <w:r>
        <w:lastRenderedPageBreak/>
        <w:t xml:space="preserve">Szokás szerint ezt is bele kell rakni a Startupban a </w:t>
      </w:r>
      <w:proofErr w:type="spellStart"/>
      <w:r>
        <w:t>middleware</w:t>
      </w:r>
      <w:proofErr w:type="spellEnd"/>
      <w:r>
        <w:t xml:space="preserve">-ek közé. Az alapértelmezett hibakezelőt lecserélve a saját hibakezelőnket állítjuk be a legelső </w:t>
      </w:r>
      <w:proofErr w:type="spellStart"/>
      <w:r>
        <w:t>middlewarenek</w:t>
      </w:r>
      <w:proofErr w:type="spellEnd"/>
      <w:r>
        <w:t>, amely felfogja a többi által dobott esetleges hibákat.</w:t>
      </w:r>
    </w:p>
    <w:p w14:paraId="5BEC2793" w14:textId="5F06D9F3" w:rsidR="00267AC8" w:rsidRDefault="00267AC8" w:rsidP="00267AC8">
      <w:pPr>
        <w:pStyle w:val="Cmsor4"/>
      </w:pPr>
      <w:bookmarkStart w:id="128" w:name="_Ref89561825"/>
      <w:proofErr w:type="spellStart"/>
      <w:r>
        <w:t>Authentikáció</w:t>
      </w:r>
      <w:proofErr w:type="spellEnd"/>
      <w:r w:rsidR="00BB0973">
        <w:t xml:space="preserve">, </w:t>
      </w:r>
      <w:proofErr w:type="spellStart"/>
      <w:r w:rsidR="00BB0973">
        <w:t>token</w:t>
      </w:r>
      <w:bookmarkEnd w:id="128"/>
      <w:proofErr w:type="spellEnd"/>
      <w:r>
        <w:t xml:space="preserve"> </w:t>
      </w:r>
    </w:p>
    <w:p w14:paraId="24E42AF4" w14:textId="11B8AE12" w:rsidR="004B31CE" w:rsidRDefault="004B31CE" w:rsidP="004B31CE">
      <w:r>
        <w:t xml:space="preserve">A program alapvető követelménye, hogy a felhasználókat tudjon kezelni. Ehhez az IdentityServer4 </w:t>
      </w:r>
      <w:proofErr w:type="spellStart"/>
      <w:r>
        <w:t>Nu</w:t>
      </w:r>
      <w:r w:rsidR="00874E43">
        <w:t>G</w:t>
      </w:r>
      <w:r>
        <w:t>et</w:t>
      </w:r>
      <w:proofErr w:type="spellEnd"/>
      <w:r>
        <w:t xml:space="preserve"> csomagot használtam. </w:t>
      </w:r>
      <w:r w:rsidR="00874E43">
        <w:t xml:space="preserve">Az </w:t>
      </w:r>
      <w:proofErr w:type="spellStart"/>
      <w:r w:rsidR="00874E43">
        <w:t>Identity</w:t>
      </w:r>
      <w:proofErr w:type="spellEnd"/>
      <w:r w:rsidR="00874E43">
        <w:t xml:space="preserve"> Server egy </w:t>
      </w:r>
      <w:proofErr w:type="spellStart"/>
      <w:r w:rsidR="00874E43">
        <w:t>OpenID</w:t>
      </w:r>
      <w:proofErr w:type="spellEnd"/>
      <w:r w:rsidR="00874E43">
        <w:t xml:space="preserve"> </w:t>
      </w:r>
      <w:proofErr w:type="spellStart"/>
      <w:r w:rsidR="00874E43">
        <w:t>Connect</w:t>
      </w:r>
      <w:proofErr w:type="spellEnd"/>
      <w:r w:rsidR="00874E43">
        <w:t xml:space="preserve"> és </w:t>
      </w:r>
      <w:proofErr w:type="spellStart"/>
      <w:r w:rsidR="00874E43">
        <w:t>OAuth</w:t>
      </w:r>
      <w:proofErr w:type="spellEnd"/>
      <w:r w:rsidR="00874E43">
        <w:t xml:space="preserve"> 2.0 keretrendszer a ASP.NET </w:t>
      </w:r>
      <w:proofErr w:type="spellStart"/>
      <w:r w:rsidR="00874E43">
        <w:t>Core</w:t>
      </w:r>
      <w:proofErr w:type="spellEnd"/>
      <w:r w:rsidR="00874E43">
        <w:t xml:space="preserve"> számára. Ezen rész ismertetése során több fogalmat is tisztázni fogok az elején, majd bemutatom, hogy a szoftverben ez hogyan lett implementálva.</w:t>
      </w:r>
    </w:p>
    <w:p w14:paraId="74FA97AB" w14:textId="33AAD086" w:rsidR="00874E43" w:rsidRDefault="00874E43" w:rsidP="004B31CE">
      <w:r>
        <w:t xml:space="preserve">A </w:t>
      </w:r>
      <w:r w:rsidR="00921863">
        <w:t xml:space="preserve">JWT (JSON Web </w:t>
      </w:r>
      <w:proofErr w:type="spellStart"/>
      <w:r w:rsidR="00921863">
        <w:t>Token</w:t>
      </w:r>
      <w:proofErr w:type="spellEnd"/>
      <w:r w:rsidR="00921863">
        <w:t xml:space="preserve">) egy általánosan használt </w:t>
      </w:r>
      <w:proofErr w:type="spellStart"/>
      <w:r w:rsidR="00921863">
        <w:t>token</w:t>
      </w:r>
      <w:proofErr w:type="spellEnd"/>
      <w:r w:rsidR="00921863">
        <w:t xml:space="preserve"> típus. A struktúrája 3 részből áll, melyek egymástól a </w:t>
      </w:r>
      <w:proofErr w:type="spellStart"/>
      <w:r w:rsidR="00921863">
        <w:t>tokenben</w:t>
      </w:r>
      <w:proofErr w:type="spellEnd"/>
      <w:r w:rsidR="00921863">
        <w:t xml:space="preserve"> pontokkal vannak elválasztva. Egy </w:t>
      </w:r>
      <w:proofErr w:type="spellStart"/>
      <w:r w:rsidR="00921863">
        <w:t>header</w:t>
      </w:r>
      <w:proofErr w:type="spellEnd"/>
      <w:r w:rsidR="00921863">
        <w:t xml:space="preserve"> (fejléc) melynek feladata, hogy például megadja, hogy milyen algoritmust használt ahhoz, hogy létrehozza az aláírást (</w:t>
      </w:r>
      <w:r w:rsidR="00921863" w:rsidRPr="00921863">
        <w:t>"</w:t>
      </w:r>
      <w:proofErr w:type="spellStart"/>
      <w:r w:rsidR="00921863" w:rsidRPr="00921863">
        <w:t>alg</w:t>
      </w:r>
      <w:proofErr w:type="spellEnd"/>
      <w:r w:rsidR="00921863" w:rsidRPr="00921863">
        <w:t>": "HS256"</w:t>
      </w:r>
      <w:r w:rsidR="00921863">
        <w:t xml:space="preserve">). Ezen felül a </w:t>
      </w:r>
      <w:proofErr w:type="spellStart"/>
      <w:r w:rsidR="00921863">
        <w:t>token</w:t>
      </w:r>
      <w:proofErr w:type="spellEnd"/>
      <w:r w:rsidR="00921863">
        <w:t xml:space="preserve"> típusa is ebben a részben van pontosítva (</w:t>
      </w:r>
      <w:r w:rsidR="00921863" w:rsidRPr="00921863">
        <w:t>"</w:t>
      </w:r>
      <w:proofErr w:type="spellStart"/>
      <w:r w:rsidR="00921863" w:rsidRPr="00921863">
        <w:t>typ</w:t>
      </w:r>
      <w:proofErr w:type="spellEnd"/>
      <w:r w:rsidR="00921863" w:rsidRPr="00921863">
        <w:t>": "JWT"</w:t>
      </w:r>
      <w:r w:rsidR="00921863">
        <w:t xml:space="preserve">). A következő szintje a </w:t>
      </w:r>
      <w:proofErr w:type="spellStart"/>
      <w:r w:rsidR="00921863">
        <w:t>payload</w:t>
      </w:r>
      <w:proofErr w:type="spellEnd"/>
      <w:r w:rsidR="00921863">
        <w:t xml:space="preserve"> (tartalmi rész) melyben minden fontosabb információ megtalálható</w:t>
      </w:r>
      <w:r w:rsidR="00410D18">
        <w:t>, például akár a bejelentkezett felhasználó neve. Végül az utolsó rész az aláírás (</w:t>
      </w:r>
      <w:proofErr w:type="spellStart"/>
      <w:r w:rsidR="00410D18" w:rsidRPr="00410D18">
        <w:t>Signature</w:t>
      </w:r>
      <w:proofErr w:type="spellEnd"/>
      <w:r w:rsidR="00410D18">
        <w:t xml:space="preserve">), melynek feladata, hogy a </w:t>
      </w:r>
      <w:proofErr w:type="spellStart"/>
      <w:r w:rsidR="00410D18">
        <w:t>validálja</w:t>
      </w:r>
      <w:proofErr w:type="spellEnd"/>
      <w:r w:rsidR="00410D18">
        <w:t xml:space="preserve"> a </w:t>
      </w:r>
      <w:proofErr w:type="spellStart"/>
      <w:r w:rsidR="00410D18">
        <w:t>tokent</w:t>
      </w:r>
      <w:proofErr w:type="spellEnd"/>
      <w:r w:rsidR="00410D18">
        <w:t xml:space="preserve"> biztonságosan. A fejléc és a tartalmi rész Base64-es kódolásával, majd a két rész összekapcsolása után generálódik ez a része a </w:t>
      </w:r>
      <w:proofErr w:type="spellStart"/>
      <w:r w:rsidR="00410D18">
        <w:t>tokennek</w:t>
      </w:r>
      <w:proofErr w:type="spellEnd"/>
      <w:r w:rsidR="00410D18">
        <w:t>.</w:t>
      </w:r>
    </w:p>
    <w:p w14:paraId="3B0E65F1" w14:textId="534017A8" w:rsidR="00410D18" w:rsidRDefault="00410D18" w:rsidP="004B31CE">
      <w:r>
        <w:t xml:space="preserve">Több fajta </w:t>
      </w:r>
      <w:proofErr w:type="spellStart"/>
      <w:r>
        <w:t>authentikáció</w:t>
      </w:r>
      <w:proofErr w:type="spellEnd"/>
      <w:r>
        <w:t xml:space="preserve"> folyamat létezik, a szoftverünk azonban a </w:t>
      </w:r>
      <w:proofErr w:type="spellStart"/>
      <w:r>
        <w:t>token</w:t>
      </w:r>
      <w:proofErr w:type="spellEnd"/>
      <w:r>
        <w:t xml:space="preserve"> alapú </w:t>
      </w:r>
      <w:proofErr w:type="spellStart"/>
      <w:r>
        <w:t>authentikációt</w:t>
      </w:r>
      <w:proofErr w:type="spellEnd"/>
      <w:r>
        <w:t xml:space="preserve"> használja. Ennek lényege, hogy a kliensen való bejelentkezést követően a szerveroldal generál egy </w:t>
      </w:r>
      <w:proofErr w:type="spellStart"/>
      <w:r>
        <w:t>tokent</w:t>
      </w:r>
      <w:proofErr w:type="spellEnd"/>
      <w:r>
        <w:t xml:space="preserve">, amit visszaad, majd ezt a kliens esetünkben a helyi tárhelyben (Local Storage) eltárolja. Mivel nem örökéletű egy </w:t>
      </w:r>
      <w:proofErr w:type="spellStart"/>
      <w:r>
        <w:t>token</w:t>
      </w:r>
      <w:proofErr w:type="spellEnd"/>
      <w:r>
        <w:t xml:space="preserve"> így a frontend oldalon megadott időközönként újat kell generáltatni, hogy bejelentkezve tudjon maradni az adott felhasználó.</w:t>
      </w:r>
    </w:p>
    <w:p w14:paraId="5CD85FD9" w14:textId="20D842E2" w:rsidR="00B272E8" w:rsidRDefault="00B272E8" w:rsidP="004B31CE">
      <w:r>
        <w:t xml:space="preserve">Az általunk használt </w:t>
      </w:r>
      <w:proofErr w:type="spellStart"/>
      <w:r>
        <w:t>authorizációs</w:t>
      </w:r>
      <w:proofErr w:type="spellEnd"/>
      <w:r>
        <w:t xml:space="preserve"> protokoll az </w:t>
      </w:r>
      <w:proofErr w:type="spellStart"/>
      <w:r>
        <w:t>OAuth</w:t>
      </w:r>
      <w:proofErr w:type="spellEnd"/>
      <w:r>
        <w:t xml:space="preserve"> 2.0, melynek lényege, hogy az adott felhasználó számára személyre szabott elérést biztosít a HTTP hívások számára</w:t>
      </w:r>
      <w:r w:rsidR="00520DED">
        <w:t xml:space="preserve">. </w:t>
      </w:r>
      <w:r w:rsidR="00B72377">
        <w:t xml:space="preserve">Alapvetően két </w:t>
      </w:r>
      <w:proofErr w:type="spellStart"/>
      <w:r w:rsidR="00B72377">
        <w:t>tokent</w:t>
      </w:r>
      <w:proofErr w:type="spellEnd"/>
      <w:r w:rsidR="00B72377">
        <w:t xml:space="preserve"> generál le a protokoll. Az egyik az </w:t>
      </w:r>
      <w:proofErr w:type="spellStart"/>
      <w:r w:rsidR="00B72377">
        <w:t>acces</w:t>
      </w:r>
      <w:proofErr w:type="spellEnd"/>
      <w:r w:rsidR="00B72377">
        <w:t xml:space="preserve"> </w:t>
      </w:r>
      <w:proofErr w:type="spellStart"/>
      <w:r w:rsidR="00B72377">
        <w:t>tokent</w:t>
      </w:r>
      <w:proofErr w:type="spellEnd"/>
      <w:r w:rsidR="00B72377">
        <w:t xml:space="preserve"> aminek a lényege, hogy a szerver be tudja pontosan azonosítani, az adott felhasználót, ezáltal egyedi jogosultságot adva amelyet a szerveroldal pontosan meghatároz. A másik a </w:t>
      </w:r>
      <w:proofErr w:type="spellStart"/>
      <w:r w:rsidR="00B72377">
        <w:t>refresh</w:t>
      </w:r>
      <w:proofErr w:type="spellEnd"/>
      <w:r w:rsidR="00B72377">
        <w:t xml:space="preserve"> </w:t>
      </w:r>
      <w:proofErr w:type="spellStart"/>
      <w:r w:rsidR="00B72377">
        <w:t>token</w:t>
      </w:r>
      <w:proofErr w:type="spellEnd"/>
      <w:r w:rsidR="00B72377">
        <w:t xml:space="preserve">. Mint említettem egy </w:t>
      </w:r>
      <w:proofErr w:type="spellStart"/>
      <w:r w:rsidR="00B72377">
        <w:t>token</w:t>
      </w:r>
      <w:proofErr w:type="spellEnd"/>
      <w:r w:rsidR="00B72377">
        <w:t xml:space="preserve"> ideje meg van határozva. Erre való a </w:t>
      </w:r>
      <w:proofErr w:type="spellStart"/>
      <w:r w:rsidR="00B72377">
        <w:t>refresh</w:t>
      </w:r>
      <w:proofErr w:type="spellEnd"/>
      <w:r w:rsidR="00B72377">
        <w:t xml:space="preserve"> </w:t>
      </w:r>
      <w:proofErr w:type="spellStart"/>
      <w:r w:rsidR="00B72377">
        <w:t>token</w:t>
      </w:r>
      <w:proofErr w:type="spellEnd"/>
      <w:r w:rsidR="00B72377">
        <w:t xml:space="preserve">, hogy a bejelentkezést ne kelljen megszakítani, helyette egy új </w:t>
      </w:r>
      <w:proofErr w:type="spellStart"/>
      <w:r w:rsidR="00B72377">
        <w:t>access</w:t>
      </w:r>
      <w:proofErr w:type="spellEnd"/>
      <w:r w:rsidR="00B72377">
        <w:t xml:space="preserve"> </w:t>
      </w:r>
      <w:proofErr w:type="spellStart"/>
      <w:r w:rsidR="00B72377">
        <w:t>tokent</w:t>
      </w:r>
      <w:proofErr w:type="spellEnd"/>
      <w:r w:rsidR="00B72377">
        <w:t xml:space="preserve"> igényel a backendtől. Az új </w:t>
      </w:r>
      <w:proofErr w:type="spellStart"/>
      <w:r w:rsidR="00B72377">
        <w:t>access</w:t>
      </w:r>
      <w:proofErr w:type="spellEnd"/>
      <w:r w:rsidR="00B72377">
        <w:t xml:space="preserve"> </w:t>
      </w:r>
      <w:proofErr w:type="spellStart"/>
      <w:r w:rsidR="00B72377">
        <w:t>tokennel</w:t>
      </w:r>
      <w:proofErr w:type="spellEnd"/>
      <w:r w:rsidR="00B72377">
        <w:t xml:space="preserve"> új </w:t>
      </w:r>
      <w:proofErr w:type="spellStart"/>
      <w:r w:rsidR="00B72377">
        <w:t>refresh</w:t>
      </w:r>
      <w:proofErr w:type="spellEnd"/>
      <w:r w:rsidR="00B72377">
        <w:t xml:space="preserve"> </w:t>
      </w:r>
      <w:proofErr w:type="spellStart"/>
      <w:r w:rsidR="00B72377">
        <w:t>tokent</w:t>
      </w:r>
      <w:proofErr w:type="spellEnd"/>
      <w:r w:rsidR="00B72377">
        <w:t xml:space="preserve"> is kapunk, ugyanis többször nem </w:t>
      </w:r>
      <w:r w:rsidR="00B72377">
        <w:lastRenderedPageBreak/>
        <w:t xml:space="preserve">lehetne ezeket használni. A </w:t>
      </w:r>
      <w:proofErr w:type="spellStart"/>
      <w:r w:rsidR="00B72377">
        <w:t>refresh</w:t>
      </w:r>
      <w:proofErr w:type="spellEnd"/>
      <w:r w:rsidR="00B72377">
        <w:t xml:space="preserve"> </w:t>
      </w:r>
      <w:proofErr w:type="spellStart"/>
      <w:r w:rsidR="00B72377">
        <w:t>tokent</w:t>
      </w:r>
      <w:proofErr w:type="spellEnd"/>
      <w:r w:rsidR="00B72377">
        <w:t xml:space="preserve"> ugyanúgy a kliens tárolja esetünkben a local </w:t>
      </w:r>
      <w:proofErr w:type="spellStart"/>
      <w:r w:rsidR="00B72377">
        <w:t>storageban</w:t>
      </w:r>
      <w:proofErr w:type="spellEnd"/>
      <w:r w:rsidR="00B72377">
        <w:t xml:space="preserve">. </w:t>
      </w:r>
    </w:p>
    <w:p w14:paraId="440AD32D" w14:textId="60271AFC" w:rsidR="001E5E6D" w:rsidRDefault="00224469" w:rsidP="00D1687C">
      <w:r>
        <w:t xml:space="preserve">Alapvetően az egész folyamat a regisztrációval kezdődik. Ilyenkor kerül bele az adatbázisba a felhasználónak minden szükséges adata. (generált kulcs, felhasználónév, </w:t>
      </w:r>
      <w:proofErr w:type="spellStart"/>
      <w:r>
        <w:t>hashelt</w:t>
      </w:r>
      <w:proofErr w:type="spellEnd"/>
      <w:r>
        <w:t xml:space="preserve"> jelszó stb.) Ezután a bejelentkezéssel tudja magát a felhasználó hitelesíteni.</w:t>
      </w:r>
      <w:r w:rsidR="00D1687C">
        <w:t xml:space="preserve"> Ilyenkor az </w:t>
      </w:r>
      <w:proofErr w:type="spellStart"/>
      <w:r w:rsidR="00D1687C">
        <w:t>IdentityServer</w:t>
      </w:r>
      <w:proofErr w:type="spellEnd"/>
      <w:r w:rsidR="00D1687C">
        <w:t xml:space="preserve"> segítségével legenerálódik mindkét </w:t>
      </w:r>
      <w:proofErr w:type="spellStart"/>
      <w:r w:rsidR="00D1687C">
        <w:t>token</w:t>
      </w:r>
      <w:proofErr w:type="spellEnd"/>
      <w:r w:rsidR="00D1687C">
        <w:t xml:space="preserve">. Mivel az </w:t>
      </w:r>
      <w:proofErr w:type="spellStart"/>
      <w:r w:rsidR="00D1687C">
        <w:t>access</w:t>
      </w:r>
      <w:proofErr w:type="spellEnd"/>
      <w:r w:rsidR="00D1687C">
        <w:t xml:space="preserve"> </w:t>
      </w:r>
      <w:proofErr w:type="spellStart"/>
      <w:r w:rsidR="00D1687C">
        <w:t>tokennel</w:t>
      </w:r>
      <w:proofErr w:type="spellEnd"/>
      <w:r w:rsidR="00D1687C">
        <w:t xml:space="preserve"> tudja magát hitelesíteni a felhasználó ezért azt minden http híváshoz küldenie kell a frontendnek. A kontrollerek felett meghatározott </w:t>
      </w:r>
      <w:proofErr w:type="spellStart"/>
      <w:r w:rsidR="00D1687C">
        <w:t>Authorize</w:t>
      </w:r>
      <w:proofErr w:type="spellEnd"/>
      <w:r w:rsidR="00D1687C">
        <w:t xml:space="preserve"> attribútum felel azért, hogy a </w:t>
      </w:r>
      <w:proofErr w:type="spellStart"/>
      <w:r w:rsidR="00D1687C">
        <w:t>tokenek</w:t>
      </w:r>
      <w:proofErr w:type="spellEnd"/>
      <w:r w:rsidR="00D1687C">
        <w:t xml:space="preserve"> </w:t>
      </w:r>
      <w:proofErr w:type="spellStart"/>
      <w:r w:rsidR="00D1687C">
        <w:t>validálva</w:t>
      </w:r>
      <w:proofErr w:type="spellEnd"/>
      <w:r w:rsidR="00D1687C">
        <w:t xml:space="preserve"> legyenek. </w:t>
      </w:r>
    </w:p>
    <w:p w14:paraId="0B8859F2" w14:textId="05D10500" w:rsidR="00325700" w:rsidRDefault="00325700" w:rsidP="00325700">
      <w:r>
        <w:t xml:space="preserve">A Startupban elsősorban be kell állítani a </w:t>
      </w:r>
      <w:proofErr w:type="spellStart"/>
      <w:r w:rsidRPr="00325700">
        <w:t>Cross-origin</w:t>
      </w:r>
      <w:proofErr w:type="spellEnd"/>
      <w:r w:rsidRPr="00325700">
        <w:t xml:space="preserve"> </w:t>
      </w:r>
      <w:proofErr w:type="spellStart"/>
      <w:r w:rsidRPr="00325700">
        <w:t>resource</w:t>
      </w:r>
      <w:proofErr w:type="spellEnd"/>
      <w:r w:rsidRPr="00325700">
        <w:t xml:space="preserve"> </w:t>
      </w:r>
      <w:proofErr w:type="spellStart"/>
      <w:r w:rsidRPr="00325700">
        <w:t>sharing</w:t>
      </w:r>
      <w:proofErr w:type="spellEnd"/>
      <w:r>
        <w:t xml:space="preserve"> (CORS) konfigurációkat. Ez egy olyan beállítás, amely lehetővé teszi más erőforrások is hozzáférjenek a szolgáltatáshoz. Engedélyeztetni lehet több elérhetőséget is, akik HTTP hívást tudnak kezdeményezni a szerver felé. Emellett a JWT és az </w:t>
      </w:r>
      <w:proofErr w:type="spellStart"/>
      <w:r>
        <w:t>IdentityServerre</w:t>
      </w:r>
      <w:proofErr w:type="spellEnd"/>
      <w:r>
        <w:t xml:space="preserve"> vonatkozó beállításokat is fel kell konfigurálni.</w:t>
      </w:r>
    </w:p>
    <w:p w14:paraId="3EB98D05" w14:textId="4DDD7E3D" w:rsidR="00325700" w:rsidRDefault="00325700" w:rsidP="00325700">
      <w:pPr>
        <w:pStyle w:val="Cmsor4"/>
      </w:pPr>
      <w:proofErr w:type="spellStart"/>
      <w:r>
        <w:t>Swagger</w:t>
      </w:r>
      <w:proofErr w:type="spellEnd"/>
    </w:p>
    <w:p w14:paraId="4540D6BB" w14:textId="36EBF141" w:rsidR="00325700" w:rsidRPr="00325700" w:rsidRDefault="00325700" w:rsidP="00325700">
      <w:r>
        <w:t xml:space="preserve">Egy ASP.NET-es automatikusan generált projekt létrehozása után belekerül kisegítő eszköznek a </w:t>
      </w:r>
      <w:commentRangeStart w:id="129"/>
      <w:proofErr w:type="spellStart"/>
      <w:ins w:id="130" w:author="Bence Kovari" w:date="2021-12-09T00:30:00Z">
        <w:r w:rsidR="00BB29A7">
          <w:t>S</w:t>
        </w:r>
      </w:ins>
      <w:del w:id="131" w:author="Bence Kovari" w:date="2021-12-09T00:30:00Z">
        <w:r w:rsidDel="00BB29A7">
          <w:delText>s</w:delText>
        </w:r>
      </w:del>
      <w:r>
        <w:t>wagger</w:t>
      </w:r>
      <w:commentRangeEnd w:id="129"/>
      <w:proofErr w:type="spellEnd"/>
      <w:r w:rsidR="00BB29A7">
        <w:rPr>
          <w:rStyle w:val="Jegyzethivatkozs"/>
        </w:rPr>
        <w:commentReference w:id="129"/>
      </w:r>
      <w:r>
        <w:t xml:space="preserve">. Ez egy olyan felület, amelyen megtekinthetjük az általunk felállított kontrollerek végpontjait. ezeket ki is próbálhatjuk tesztelés céljából. A fejlesztési folyamat elején ezt a felületet is bekonfiguráltam, hogy az bejelentkezés is működjön. </w:t>
      </w:r>
    </w:p>
    <w:p w14:paraId="42BBDD57" w14:textId="69921C9E" w:rsidR="00267AC8" w:rsidRDefault="00C61612" w:rsidP="00C61612">
      <w:pPr>
        <w:pStyle w:val="Cmsor2"/>
      </w:pPr>
      <w:bookmarkStart w:id="132" w:name="_Ref89736995"/>
      <w:bookmarkStart w:id="133" w:name="_Toc89825980"/>
      <w:r>
        <w:t>Backend és Frontend kapcsolata</w:t>
      </w:r>
      <w:bookmarkEnd w:id="132"/>
      <w:bookmarkEnd w:id="133"/>
    </w:p>
    <w:p w14:paraId="2560BF27" w14:textId="7249377F" w:rsidR="008335FD" w:rsidRDefault="00670A28" w:rsidP="008335FD">
      <w:r>
        <w:t xml:space="preserve">Mivel a két oldal teljesen le van választva egymástól, ami azt jelenti, hogy a kliens oldal nem foglalkozik a backend számára kijelölt feladatokkal (például adatbázis tárolása) és fordítva. Ezért meg kell oldani a két oldal közti kommunikációt, ez az úgynevezett REST </w:t>
      </w:r>
      <w:r w:rsidRPr="00670A28">
        <w:t>(</w:t>
      </w:r>
      <w:proofErr w:type="spellStart"/>
      <w:r w:rsidRPr="00670A28">
        <w:t>Representational</w:t>
      </w:r>
      <w:proofErr w:type="spellEnd"/>
      <w:r w:rsidRPr="00670A28">
        <w:t xml:space="preserve"> </w:t>
      </w:r>
      <w:proofErr w:type="spellStart"/>
      <w:r w:rsidRPr="00670A28">
        <w:t>State</w:t>
      </w:r>
      <w:proofErr w:type="spellEnd"/>
      <w:r w:rsidRPr="00670A28">
        <w:t xml:space="preserve"> </w:t>
      </w:r>
      <w:proofErr w:type="spellStart"/>
      <w:r w:rsidRPr="00670A28">
        <w:t>Transfer</w:t>
      </w:r>
      <w:proofErr w:type="spellEnd"/>
      <w:r w:rsidRPr="00670A28">
        <w:t>)</w:t>
      </w:r>
      <w:r>
        <w:t xml:space="preserve"> kapcsolat, mely egy szoftverarchitektúra típus internet alapú rendszerek számára. Ez megkötéseket tartalmaz. Ha egy felépítés megvalósítja ezt, akkor ő REST(</w:t>
      </w:r>
      <w:proofErr w:type="spellStart"/>
      <w:r>
        <w:t>ful</w:t>
      </w:r>
      <w:proofErr w:type="spellEnd"/>
      <w:r>
        <w:t>) API használ</w:t>
      </w:r>
      <w:ins w:id="134" w:author="Bence Kovari" w:date="2021-12-09T00:30:00Z">
        <w:r w:rsidR="00BB29A7">
          <w:t>a</w:t>
        </w:r>
      </w:ins>
      <w:r>
        <w:t xml:space="preserve">tával kommunikál. </w:t>
      </w:r>
    </w:p>
    <w:p w14:paraId="7C541561" w14:textId="7D688D75" w:rsidR="008335FD" w:rsidRDefault="00670A28" w:rsidP="005173B2">
      <w:r>
        <w:t>Az adatokat HTTP-n keresztül adja tovább. Ez több formátumban is megtörténhet, péld</w:t>
      </w:r>
      <w:del w:id="135" w:author="Bence Kovari" w:date="2021-12-09T00:30:00Z">
        <w:r w:rsidDel="00BB29A7">
          <w:delText>u</w:delText>
        </w:r>
      </w:del>
      <w:r>
        <w:t xml:space="preserve">ául PHP, </w:t>
      </w:r>
      <w:r w:rsidR="005173B2">
        <w:t xml:space="preserve">HTML vagy az esetünkben is használt JSON. Ez a kommunikációs forma a frontendtől halad a backend oldalig és nem fordítva. Azonban számunkra az is szükséges volt, erre használtuk a </w:t>
      </w:r>
      <w:proofErr w:type="spellStart"/>
      <w:r w:rsidR="005173B2">
        <w:t>WebSocket</w:t>
      </w:r>
      <w:proofErr w:type="spellEnd"/>
      <w:r w:rsidR="005173B2">
        <w:t xml:space="preserve"> technológiát.</w:t>
      </w:r>
    </w:p>
    <w:p w14:paraId="11ACB2A1" w14:textId="69B3BC6C" w:rsidR="005173B2" w:rsidRPr="008335FD" w:rsidRDefault="005173B2" w:rsidP="005173B2">
      <w:r>
        <w:lastRenderedPageBreak/>
        <w:t>Az esetek többségében a kliensoldali API hívások egyből beesnek a backenden definiált kontrollerekbe, azonban, mint az az architektúra ábránkon is látszódik, mi felépítettünk a kettő közé egy plusz réteget.</w:t>
      </w:r>
    </w:p>
    <w:p w14:paraId="5C39DEEE" w14:textId="42848FF9" w:rsidR="00207C57" w:rsidRDefault="005173B2" w:rsidP="00207C57">
      <w:r>
        <w:t xml:space="preserve">Ez az úgynevezett </w:t>
      </w:r>
      <w:r w:rsidR="00207C57">
        <w:t xml:space="preserve">API </w:t>
      </w:r>
      <w:proofErr w:type="spellStart"/>
      <w:r w:rsidR="00207C57">
        <w:t>gateway</w:t>
      </w:r>
      <w:proofErr w:type="spellEnd"/>
      <w:r w:rsidR="00207C57">
        <w:t xml:space="preserve"> (átjáró)</w:t>
      </w:r>
      <w:r>
        <w:t>.</w:t>
      </w:r>
      <w:r w:rsidR="00207C57">
        <w:t xml:space="preserve"> </w:t>
      </w:r>
      <w:r>
        <w:t>F</w:t>
      </w:r>
      <w:r w:rsidR="00207C57">
        <w:t>eladat</w:t>
      </w:r>
      <w:r>
        <w:t>a</w:t>
      </w:r>
      <w:r w:rsidR="00207C57">
        <w:t>, hogy egy közte</w:t>
      </w:r>
      <w:r w:rsidR="00393A4A">
        <w:t>s</w:t>
      </w:r>
      <w:r w:rsidR="00207C57">
        <w:t xml:space="preserve"> csatornát hozzon létre a kliens és a szerver között, hogy azok ne közvetlen kapcsolatban áll</w:t>
      </w:r>
      <w:r w:rsidR="001B0F51">
        <w:t>janak</w:t>
      </w:r>
      <w:r w:rsidR="00207C57">
        <w:t xml:space="preserve"> egymással. </w:t>
      </w:r>
    </w:p>
    <w:p w14:paraId="59C2DB26" w14:textId="38DC1682" w:rsidR="00207C57" w:rsidRDefault="00207C57" w:rsidP="00207C57">
      <w:r>
        <w:t xml:space="preserve">Erre a </w:t>
      </w:r>
      <w:del w:id="136" w:author="Bence Kovari" w:date="2021-12-09T00:30:00Z">
        <w:r w:rsidDel="00BB29A7">
          <w:delText xml:space="preserve">célre </w:delText>
        </w:r>
      </w:del>
      <w:ins w:id="137" w:author="Bence Kovari" w:date="2021-12-09T00:30:00Z">
        <w:r w:rsidR="00BB29A7">
          <w:t xml:space="preserve">célra </w:t>
        </w:r>
      </w:ins>
      <w:r>
        <w:t xml:space="preserve">az </w:t>
      </w:r>
      <w:commentRangeStart w:id="138"/>
      <w:r>
        <w:t>Ocelot</w:t>
      </w:r>
      <w:commentRangeEnd w:id="138"/>
      <w:r w:rsidR="00BB29A7">
        <w:rPr>
          <w:rStyle w:val="Jegyzethivatkozs"/>
        </w:rPr>
        <w:commentReference w:id="138"/>
      </w:r>
      <w:r>
        <w:t xml:space="preserve"> nevezetű csomagot használtuk. Ennek lényege, hogy egy vagy több JSON formátumú fájlban határozom a végpontokat, melyet a külvilág számára nyilvánosságra akarok hozni. A Startup fájlban beállítottuk a konfigurációs adatokat, mind a felhasználandó JSON fájl(ok)</w:t>
      </w:r>
      <w:proofErr w:type="spellStart"/>
      <w:r>
        <w:t>ra</w:t>
      </w:r>
      <w:proofErr w:type="spellEnd"/>
      <w:r>
        <w:t xml:space="preserve"> mind az Ocelotra. </w:t>
      </w:r>
    </w:p>
    <w:p w14:paraId="01B72E79" w14:textId="10E33D3D" w:rsidR="003D6918" w:rsidRDefault="00207C57" w:rsidP="003D6918">
      <w:r>
        <w:t>Egy végpont meghatározásnál több dolgot is be kell állítan</w:t>
      </w:r>
      <w:r w:rsidR="00875125">
        <w:t>i</w:t>
      </w:r>
      <w:r>
        <w:t xml:space="preserve">. Az URL-t, amit nyilvánosan el lehet majd érni. Ennek a </w:t>
      </w:r>
      <w:r w:rsidR="00875125">
        <w:t>HTTP</w:t>
      </w:r>
      <w:r>
        <w:t xml:space="preserve"> típusát. Ezután azt is meg kell adni, hogy ez pontosan melyik </w:t>
      </w:r>
      <w:proofErr w:type="spellStart"/>
      <w:r>
        <w:t>hos</w:t>
      </w:r>
      <w:r w:rsidR="003D6918">
        <w:t>z</w:t>
      </w:r>
      <w:r>
        <w:t>tra</w:t>
      </w:r>
      <w:proofErr w:type="spellEnd"/>
      <w:r>
        <w:t xml:space="preserve"> és </w:t>
      </w:r>
      <w:proofErr w:type="spellStart"/>
      <w:r>
        <w:t>portra</w:t>
      </w:r>
      <w:proofErr w:type="spellEnd"/>
      <w:r>
        <w:t xml:space="preserve"> legyen továbbítva ugyanis az alkalmazásunk több </w:t>
      </w:r>
      <w:proofErr w:type="spellStart"/>
      <w:r>
        <w:t>minkroszoláltatást</w:t>
      </w:r>
      <w:proofErr w:type="spellEnd"/>
      <w:r>
        <w:t xml:space="preserve"> használ.</w:t>
      </w:r>
      <w:r w:rsidR="003D6918">
        <w:t xml:space="preserve"> Azonban itt </w:t>
      </w:r>
      <w:proofErr w:type="spellStart"/>
      <w:r w:rsidR="003D6918">
        <w:t>hosztként</w:t>
      </w:r>
      <w:proofErr w:type="spellEnd"/>
      <w:r w:rsidR="003D6918">
        <w:t xml:space="preserve"> a Docker konténer definiált nevét szükséges megadni (</w:t>
      </w:r>
      <w:proofErr w:type="spellStart"/>
      <w:r w:rsidR="003D6918">
        <w:t>useridentity.api</w:t>
      </w:r>
      <w:proofErr w:type="spellEnd"/>
      <w:r w:rsidR="003D6918">
        <w:t>). Ezután már csak a továbbítand</w:t>
      </w:r>
      <w:r w:rsidR="00532F06">
        <w:t>ó</w:t>
      </w:r>
      <w:r w:rsidR="003D6918">
        <w:t xml:space="preserve"> URL szükséges, amely a tényleges kontroller elérési útvonala.</w:t>
      </w:r>
    </w:p>
    <w:p w14:paraId="0ABFC5BA" w14:textId="6B7E764D" w:rsidR="003D6918" w:rsidRDefault="003D6918" w:rsidP="003D6918">
      <w:pPr>
        <w:pStyle w:val="Kp"/>
      </w:pPr>
      <w:r>
        <w:rPr>
          <w:noProof/>
        </w:rPr>
        <w:drawing>
          <wp:inline distT="0" distB="0" distL="0" distR="0" wp14:anchorId="3408C505" wp14:editId="4F7B1AB2">
            <wp:extent cx="3771900" cy="1876425"/>
            <wp:effectExtent l="0" t="0" r="0" b="9525"/>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29"/>
                    <a:stretch>
                      <a:fillRect/>
                    </a:stretch>
                  </pic:blipFill>
                  <pic:spPr>
                    <a:xfrm>
                      <a:off x="0" y="0"/>
                      <a:ext cx="3771900" cy="1876425"/>
                    </a:xfrm>
                    <a:prstGeom prst="rect">
                      <a:avLst/>
                    </a:prstGeom>
                  </pic:spPr>
                </pic:pic>
              </a:graphicData>
            </a:graphic>
          </wp:inline>
        </w:drawing>
      </w:r>
    </w:p>
    <w:p w14:paraId="01D3044E" w14:textId="3C43F21D" w:rsidR="003D6918" w:rsidRPr="003D6918" w:rsidRDefault="003D6918" w:rsidP="0009051E">
      <w:pPr>
        <w:pStyle w:val="Kpalrs"/>
      </w:pPr>
      <w:r>
        <w:t>1</w:t>
      </w:r>
      <w:r w:rsidR="004F0A1B">
        <w:fldChar w:fldCharType="begin"/>
      </w:r>
      <w:r w:rsidR="004F0A1B">
        <w:instrText xml:space="preserve"> SEQ ábra \* ARABIC </w:instrText>
      </w:r>
      <w:r w:rsidR="004F0A1B">
        <w:fldChar w:fldCharType="separate"/>
      </w:r>
      <w:r w:rsidR="0070291D">
        <w:rPr>
          <w:noProof/>
        </w:rPr>
        <w:t>2</w:t>
      </w:r>
      <w:r w:rsidR="004F0A1B">
        <w:rPr>
          <w:noProof/>
        </w:rPr>
        <w:fldChar w:fldCharType="end"/>
      </w:r>
      <w:r>
        <w:t>. ábra: Példa egy végpont meghatározására</w:t>
      </w:r>
    </w:p>
    <w:p w14:paraId="4AD246B6" w14:textId="78864256" w:rsidR="006F23EF" w:rsidRDefault="006F23EF" w:rsidP="006F23EF">
      <w:pPr>
        <w:pStyle w:val="Cmsor2"/>
      </w:pPr>
      <w:bookmarkStart w:id="139" w:name="_Toc89825981"/>
      <w:r>
        <w:t>Frontend</w:t>
      </w:r>
      <w:bookmarkEnd w:id="139"/>
    </w:p>
    <w:p w14:paraId="10E17E7F" w14:textId="224C3FA1" w:rsidR="00537F16" w:rsidRDefault="00537F16" w:rsidP="00537F16">
      <w:r>
        <w:t xml:space="preserve">Az </w:t>
      </w:r>
      <w:proofErr w:type="spellStart"/>
      <w:r>
        <w:t>Angular</w:t>
      </w:r>
      <w:proofErr w:type="spellEnd"/>
      <w:r>
        <w:t xml:space="preserve"> a Google által készített webes alkalmazás keretrendszer. Az ingyenes és nyílt forráskódú keretrendszer </w:t>
      </w:r>
      <w:proofErr w:type="spellStart"/>
      <w:r>
        <w:t>TypsScript</w:t>
      </w:r>
      <w:proofErr w:type="spellEnd"/>
      <w:r>
        <w:t xml:space="preserve"> alapon működik. A </w:t>
      </w:r>
      <w:proofErr w:type="spellStart"/>
      <w:r>
        <w:t>TypeScript</w:t>
      </w:r>
      <w:proofErr w:type="spellEnd"/>
      <w:r>
        <w:t xml:space="preserve"> egy Microsoft által fejlesztett programozási nyelv. Különlegessége az, hogy mivel JavaScript alapokon működik, ezért átkonvertálható a kódja JavaScript kóddá. Míg a </w:t>
      </w:r>
      <w:proofErr w:type="spellStart"/>
      <w:r>
        <w:t>TypeScript</w:t>
      </w:r>
      <w:proofErr w:type="spellEnd"/>
      <w:r>
        <w:t xml:space="preserve"> egy típusos objektum orientált nyelv, addig a JavaScript egy </w:t>
      </w:r>
      <w:proofErr w:type="spellStart"/>
      <w:r>
        <w:t>szkriptnyelv</w:t>
      </w:r>
      <w:proofErr w:type="spellEnd"/>
      <w:r>
        <w:t xml:space="preserve">. </w:t>
      </w:r>
    </w:p>
    <w:p w14:paraId="6231B6E3" w14:textId="474737FB" w:rsidR="00E95544" w:rsidRDefault="00E95544" w:rsidP="00E95544">
      <w:r>
        <w:lastRenderedPageBreak/>
        <w:t>Ebben a blokkban is azt az elvet követem, hogy az architektúra szerint lentről felfele haladjak, ám ez a frontenden már nem fog olyan széles spektrumon mozogni, mint a szerver oldalon. Emiatt itt egy adott rész bemutatásánál funkció szerint is szét fogom bontani a megoldásomat és minden általam létrehozott fontosabb egységet bemutatok.</w:t>
      </w:r>
    </w:p>
    <w:p w14:paraId="0B7F6478" w14:textId="745A4EDC" w:rsidR="00E95544" w:rsidRDefault="00E95544" w:rsidP="00E95544">
      <w:pPr>
        <w:pStyle w:val="Cmsor3"/>
      </w:pPr>
      <w:bookmarkStart w:id="140" w:name="_Toc89825982"/>
      <w:r>
        <w:t>Mappastruktúra</w:t>
      </w:r>
      <w:bookmarkEnd w:id="140"/>
    </w:p>
    <w:p w14:paraId="0DFA541C" w14:textId="77777777" w:rsidR="001372C4" w:rsidRDefault="00E95544" w:rsidP="00E95544">
      <w:r>
        <w:t xml:space="preserve">A mappák struktúrája alapvetően logikusan szét vannak bontva. A szervízek bekerültek a </w:t>
      </w:r>
      <w:proofErr w:type="spellStart"/>
      <w:r>
        <w:t>services</w:t>
      </w:r>
      <w:proofErr w:type="spellEnd"/>
      <w:r>
        <w:t xml:space="preserve"> mappába ezen belül funkció szerint szétválasztva, ugyanis a társammal külön kellett szeparálni a feladatokat. Tehát lett egy mappa az az </w:t>
      </w:r>
      <w:proofErr w:type="spellStart"/>
      <w:r>
        <w:t>authorizációnak</w:t>
      </w:r>
      <w:proofErr w:type="spellEnd"/>
      <w:r>
        <w:t xml:space="preserve">, a chatnek, a játéknak és a menünek. </w:t>
      </w:r>
    </w:p>
    <w:p w14:paraId="10D789AF" w14:textId="77777777" w:rsidR="001046C0" w:rsidRDefault="00E95544" w:rsidP="00E95544">
      <w:r>
        <w:t xml:space="preserve">A komponensek is külön kerültek egy </w:t>
      </w:r>
      <w:proofErr w:type="spellStart"/>
      <w:r>
        <w:t>pages</w:t>
      </w:r>
      <w:proofErr w:type="spellEnd"/>
      <w:r>
        <w:t xml:space="preserve"> mappába itt szintén hasonlóan funkció szerint szétválasztva</w:t>
      </w:r>
      <w:r w:rsidR="001046C0">
        <w:t xml:space="preserve"> (hasonlóan </w:t>
      </w:r>
      <w:proofErr w:type="spellStart"/>
      <w:r w:rsidR="001046C0">
        <w:t>authorizáció</w:t>
      </w:r>
      <w:proofErr w:type="spellEnd"/>
      <w:r w:rsidR="001046C0">
        <w:t>, chat, játék, menü)</w:t>
      </w:r>
      <w:r>
        <w:t xml:space="preserve">. </w:t>
      </w:r>
    </w:p>
    <w:p w14:paraId="47903A31" w14:textId="0CA4C4C0" w:rsidR="00E95544" w:rsidRPr="00E95544" w:rsidRDefault="00E95544" w:rsidP="00E95544">
      <w:r>
        <w:t xml:space="preserve">Ezen felül az </w:t>
      </w:r>
      <w:proofErr w:type="spellStart"/>
      <w:r>
        <w:t>interceptorok</w:t>
      </w:r>
      <w:proofErr w:type="spellEnd"/>
      <w:r>
        <w:t xml:space="preserve">, </w:t>
      </w:r>
      <w:proofErr w:type="spellStart"/>
      <w:r>
        <w:t>guardok</w:t>
      </w:r>
      <w:proofErr w:type="spellEnd"/>
      <w:r>
        <w:t xml:space="preserve"> és </w:t>
      </w:r>
      <w:proofErr w:type="spellStart"/>
      <w:r>
        <w:t>pipeok</w:t>
      </w:r>
      <w:proofErr w:type="spellEnd"/>
      <w:r>
        <w:t xml:space="preserve"> is külön</w:t>
      </w:r>
      <w:r w:rsidR="009415CF">
        <w:t xml:space="preserve"> mappákba</w:t>
      </w:r>
      <w:r>
        <w:t xml:space="preserve"> vannak </w:t>
      </w:r>
      <w:r w:rsidR="009415CF">
        <w:t>szét</w:t>
      </w:r>
      <w:r>
        <w:t xml:space="preserve">szedve. </w:t>
      </w:r>
    </w:p>
    <w:p w14:paraId="1375E36E" w14:textId="2FD0C670" w:rsidR="006E5BB3" w:rsidRDefault="006E5BB3" w:rsidP="006E5BB3">
      <w:pPr>
        <w:pStyle w:val="Cmsor3"/>
      </w:pPr>
      <w:bookmarkStart w:id="141" w:name="_Toc89825983"/>
      <w:r>
        <w:t>Szervízek</w:t>
      </w:r>
      <w:bookmarkEnd w:id="141"/>
    </w:p>
    <w:p w14:paraId="2D050909" w14:textId="77777777" w:rsidR="006E5BB3" w:rsidRDefault="006E5BB3" w:rsidP="006E5BB3">
      <w:r>
        <w:t>A szervízek fogják betölteni azt a funkciót, hogy a HTTP hívásokat végrehajtsák, ugyanis a komponenseknek nem szabad közvetlenül adatot lekérdezni a szerveroldalról, ott inkább az adatok megjelenítésére kell fókuszálni.</w:t>
      </w:r>
    </w:p>
    <w:p w14:paraId="77597BB2" w14:textId="179C25FA" w:rsidR="006E5BB3" w:rsidRDefault="006E5BB3" w:rsidP="00C15A6A">
      <w:pPr>
        <w:pStyle w:val="Cmsor4"/>
      </w:pPr>
      <w:r>
        <w:t xml:space="preserve">  </w:t>
      </w:r>
      <w:proofErr w:type="spellStart"/>
      <w:r w:rsidR="00C15A6A">
        <w:t>Authorizáció</w:t>
      </w:r>
      <w:proofErr w:type="spellEnd"/>
      <w:r w:rsidR="00C15A6A">
        <w:t xml:space="preserve"> és </w:t>
      </w:r>
      <w:proofErr w:type="spellStart"/>
      <w:r w:rsidR="00C15A6A">
        <w:t>tokenek</w:t>
      </w:r>
      <w:proofErr w:type="spellEnd"/>
    </w:p>
    <w:p w14:paraId="251F04AC" w14:textId="77777777" w:rsidR="00C15A6A" w:rsidRDefault="00C15A6A" w:rsidP="00C15A6A">
      <w:r>
        <w:t xml:space="preserve">Ez a két szerviz külön van bontva azonban egyben fogok róluk beszélni, ugyanis valamilyen szinten összetartoznak. </w:t>
      </w:r>
    </w:p>
    <w:p w14:paraId="521D8E7B" w14:textId="3A4FDC10" w:rsidR="00C15A6A" w:rsidRDefault="00C15A6A" w:rsidP="00C15A6A">
      <w:r>
        <w:t xml:space="preserve">Az </w:t>
      </w:r>
      <w:proofErr w:type="spellStart"/>
      <w:r>
        <w:t>aut</w:t>
      </w:r>
      <w:r w:rsidR="00CB19AD">
        <w:t>h</w:t>
      </w:r>
      <w:r>
        <w:t>orizációs</w:t>
      </w:r>
      <w:proofErr w:type="spellEnd"/>
      <w:r>
        <w:t xml:space="preserve"> szervízbe az alapvető bejelentkezés és </w:t>
      </w:r>
      <w:r w:rsidR="00CB19AD">
        <w:t>regisztráció</w:t>
      </w:r>
      <w:r w:rsidR="00E95544">
        <w:t>s</w:t>
      </w:r>
      <w:r>
        <w:t xml:space="preserve"> </w:t>
      </w:r>
      <w:r w:rsidR="005D3E1C">
        <w:t>HTTP</w:t>
      </w:r>
      <w:r>
        <w:t xml:space="preserve"> hívások</w:t>
      </w:r>
      <w:r w:rsidR="00871350">
        <w:t xml:space="preserve"> kerültek bele. Itt a beadott DTO-</w:t>
      </w:r>
      <w:proofErr w:type="spellStart"/>
      <w:r w:rsidR="00871350">
        <w:t>ból</w:t>
      </w:r>
      <w:proofErr w:type="spellEnd"/>
      <w:r w:rsidR="00871350">
        <w:t xml:space="preserve"> létrehozza a számunka kívánt adatot olyan formában, amit tovább lehet adni a hívásnak. Ugyanis az adatokat a hívás testében juttatjuk fel, így </w:t>
      </w:r>
      <w:r w:rsidR="009D5AAA">
        <w:t xml:space="preserve">egy </w:t>
      </w:r>
      <w:proofErr w:type="spellStart"/>
      <w:r w:rsidR="009D5AAA">
        <w:t>URLSearchParams</w:t>
      </w:r>
      <w:proofErr w:type="spellEnd"/>
      <w:r w:rsidR="009D5AAA">
        <w:t xml:space="preserve"> osztály-t kellett beállítani. Ezen</w:t>
      </w:r>
      <w:r>
        <w:t xml:space="preserve"> </w:t>
      </w:r>
      <w:r w:rsidR="00CB19AD">
        <w:t>kívül</w:t>
      </w:r>
      <w:r>
        <w:t xml:space="preserve"> olyanok kerültek be, mint hogy lekérdezhető legyen az aktuális játékos kulcsa és státusza (a státusza, hogy jelen pillanatban melyik oldalon kellene tartózkodnia attól függően, hogy játékban van-e, váróban stb.). </w:t>
      </w:r>
    </w:p>
    <w:p w14:paraId="6599DE9A" w14:textId="5AFDA41E" w:rsidR="00C15A6A" w:rsidRDefault="00C15A6A" w:rsidP="00C15A6A">
      <w:r>
        <w:t xml:space="preserve">A </w:t>
      </w:r>
      <w:proofErr w:type="spellStart"/>
      <w:r>
        <w:t>token</w:t>
      </w:r>
      <w:proofErr w:type="spellEnd"/>
      <w:r>
        <w:t xml:space="preserve"> szervízbe kerültek bele azok függvények, amik intézik a helyi tárhely (local </w:t>
      </w:r>
      <w:proofErr w:type="spellStart"/>
      <w:r>
        <w:t>storage</w:t>
      </w:r>
      <w:proofErr w:type="spellEnd"/>
      <w:r>
        <w:t xml:space="preserve">) állapotának lekérdezését és változtatását. A local </w:t>
      </w:r>
      <w:proofErr w:type="spellStart"/>
      <w:r>
        <w:t>storageban</w:t>
      </w:r>
      <w:proofErr w:type="spellEnd"/>
      <w:r>
        <w:t xml:space="preserve"> három dolgot </w:t>
      </w:r>
      <w:r>
        <w:lastRenderedPageBreak/>
        <w:t xml:space="preserve">tárolunk. Az </w:t>
      </w:r>
      <w:proofErr w:type="spellStart"/>
      <w:r>
        <w:t>access</w:t>
      </w:r>
      <w:proofErr w:type="spellEnd"/>
      <w:r>
        <w:t xml:space="preserve"> </w:t>
      </w:r>
      <w:proofErr w:type="spellStart"/>
      <w:r>
        <w:t>tokent</w:t>
      </w:r>
      <w:proofErr w:type="spellEnd"/>
      <w:r>
        <w:t xml:space="preserve">, a </w:t>
      </w:r>
      <w:proofErr w:type="spellStart"/>
      <w:r>
        <w:t>refresh</w:t>
      </w:r>
      <w:proofErr w:type="spellEnd"/>
      <w:r>
        <w:t xml:space="preserve"> </w:t>
      </w:r>
      <w:proofErr w:type="spellStart"/>
      <w:r>
        <w:t>tokent</w:t>
      </w:r>
      <w:proofErr w:type="spellEnd"/>
      <w:r>
        <w:t xml:space="preserve"> és a felhasználónevet. Ezek írására és olvasására létezik ez a szervíz.</w:t>
      </w:r>
    </w:p>
    <w:p w14:paraId="36BA7C7C" w14:textId="2FC9DDBC" w:rsidR="00C15A6A" w:rsidRDefault="00C15A6A" w:rsidP="00C15A6A">
      <w:pPr>
        <w:pStyle w:val="Cmsor4"/>
      </w:pPr>
      <w:r>
        <w:t>Barát és Váró szervízek</w:t>
      </w:r>
    </w:p>
    <w:p w14:paraId="6E4C4039" w14:textId="4611EE53" w:rsidR="00C15A6A" w:rsidRDefault="00C15A6A" w:rsidP="00C15A6A">
      <w:r>
        <w:t xml:space="preserve">Mivel nem szeretném felsorolni minden végponthívást ezért itt inkább bemutatom, hogy hogyan épül fel egy </w:t>
      </w:r>
      <w:r w:rsidR="00765010">
        <w:t xml:space="preserve">HTTP hívás. Mint már többször is említettem, hogy a GET, POST, PUT és DELETE műveleteket használjuk a programban. </w:t>
      </w:r>
      <w:r w:rsidR="00896983">
        <w:t>A következő egy példa a GET lekérdezésre:</w:t>
      </w:r>
    </w:p>
    <w:p w14:paraId="20BAF214" w14:textId="77777777" w:rsidR="00765010" w:rsidRPr="00765010" w:rsidRDefault="00765010" w:rsidP="00765010">
      <w:pPr>
        <w:pStyle w:val="Kd"/>
        <w:ind w:left="0"/>
        <w:rPr>
          <w:lang w:eastAsia="hu-HU"/>
        </w:rPr>
      </w:pPr>
      <w:r w:rsidRPr="00765010">
        <w:rPr>
          <w:lang w:eastAsia="hu-HU"/>
        </w:rPr>
        <w:t xml:space="preserve">  </w:t>
      </w:r>
      <w:proofErr w:type="spellStart"/>
      <w:r w:rsidRPr="00765010">
        <w:rPr>
          <w:lang w:eastAsia="hu-HU"/>
        </w:rPr>
        <w:t>getAcceptedFriends</w:t>
      </w:r>
      <w:proofErr w:type="spellEnd"/>
      <w:r w:rsidRPr="00765010">
        <w:rPr>
          <w:lang w:eastAsia="hu-HU"/>
        </w:rPr>
        <w:t xml:space="preserve">(): </w:t>
      </w:r>
      <w:proofErr w:type="spellStart"/>
      <w:r w:rsidRPr="00765010">
        <w:rPr>
          <w:lang w:eastAsia="hu-HU"/>
        </w:rPr>
        <w:t>Observable</w:t>
      </w:r>
      <w:proofErr w:type="spellEnd"/>
      <w:r w:rsidRPr="00765010">
        <w:rPr>
          <w:lang w:eastAsia="hu-HU"/>
        </w:rPr>
        <w:t>&lt;</w:t>
      </w:r>
      <w:proofErr w:type="spellStart"/>
      <w:r w:rsidRPr="00765010">
        <w:rPr>
          <w:lang w:eastAsia="hu-HU"/>
        </w:rPr>
        <w:t>Friend</w:t>
      </w:r>
      <w:proofErr w:type="spellEnd"/>
      <w:r w:rsidRPr="00765010">
        <w:rPr>
          <w:lang w:eastAsia="hu-HU"/>
        </w:rPr>
        <w:t>[]&gt;{</w:t>
      </w:r>
    </w:p>
    <w:p w14:paraId="3EE5B0D3" w14:textId="77777777" w:rsidR="00765010" w:rsidRPr="00765010" w:rsidRDefault="00765010" w:rsidP="00765010">
      <w:pPr>
        <w:pStyle w:val="Kd"/>
        <w:ind w:left="0"/>
        <w:rPr>
          <w:lang w:eastAsia="hu-HU"/>
        </w:rPr>
      </w:pPr>
      <w:r w:rsidRPr="00765010">
        <w:rPr>
          <w:lang w:eastAsia="hu-HU"/>
        </w:rPr>
        <w:t xml:space="preserve">    </w:t>
      </w:r>
      <w:proofErr w:type="spellStart"/>
      <w:r w:rsidRPr="00765010">
        <w:rPr>
          <w:color w:val="569CD6"/>
          <w:lang w:eastAsia="hu-HU"/>
        </w:rPr>
        <w:t>return</w:t>
      </w:r>
      <w:proofErr w:type="spellEnd"/>
      <w:r w:rsidRPr="00765010">
        <w:rPr>
          <w:lang w:eastAsia="hu-HU"/>
        </w:rPr>
        <w:t xml:space="preserve"> </w:t>
      </w:r>
      <w:proofErr w:type="spellStart"/>
      <w:r w:rsidRPr="00765010">
        <w:rPr>
          <w:color w:val="569CD6"/>
          <w:lang w:eastAsia="hu-HU"/>
        </w:rPr>
        <w:t>this</w:t>
      </w:r>
      <w:r w:rsidRPr="00765010">
        <w:rPr>
          <w:lang w:eastAsia="hu-HU"/>
        </w:rPr>
        <w:t>.client.get</w:t>
      </w:r>
      <w:proofErr w:type="spellEnd"/>
      <w:r w:rsidRPr="00765010">
        <w:rPr>
          <w:lang w:eastAsia="hu-HU"/>
        </w:rPr>
        <w:t>&lt;</w:t>
      </w:r>
      <w:proofErr w:type="spellStart"/>
      <w:r w:rsidRPr="00765010">
        <w:rPr>
          <w:lang w:eastAsia="hu-HU"/>
        </w:rPr>
        <w:t>Friend</w:t>
      </w:r>
      <w:proofErr w:type="spellEnd"/>
      <w:r w:rsidRPr="00765010">
        <w:rPr>
          <w:lang w:eastAsia="hu-HU"/>
        </w:rPr>
        <w:t>[]&gt;(</w:t>
      </w:r>
      <w:r w:rsidRPr="00765010">
        <w:rPr>
          <w:color w:val="CE9178"/>
          <w:lang w:eastAsia="hu-HU"/>
        </w:rPr>
        <w:t>`</w:t>
      </w:r>
      <w:r w:rsidRPr="00765010">
        <w:rPr>
          <w:color w:val="569CD6"/>
          <w:lang w:eastAsia="hu-HU"/>
        </w:rPr>
        <w:t>${</w:t>
      </w:r>
      <w:proofErr w:type="spellStart"/>
      <w:r w:rsidRPr="00765010">
        <w:rPr>
          <w:lang w:eastAsia="hu-HU"/>
        </w:rPr>
        <w:t>environment.baseUrl</w:t>
      </w:r>
      <w:proofErr w:type="spellEnd"/>
      <w:r w:rsidRPr="00765010">
        <w:rPr>
          <w:color w:val="569CD6"/>
          <w:lang w:eastAsia="hu-HU"/>
        </w:rPr>
        <w:t>}</w:t>
      </w:r>
      <w:r w:rsidRPr="00765010">
        <w:rPr>
          <w:color w:val="CE9178"/>
          <w:lang w:eastAsia="hu-HU"/>
        </w:rPr>
        <w:t>/</w:t>
      </w:r>
      <w:proofErr w:type="spellStart"/>
      <w:r w:rsidRPr="00765010">
        <w:rPr>
          <w:color w:val="CE9178"/>
          <w:lang w:eastAsia="hu-HU"/>
        </w:rPr>
        <w:t>api</w:t>
      </w:r>
      <w:proofErr w:type="spellEnd"/>
      <w:r w:rsidRPr="00765010">
        <w:rPr>
          <w:color w:val="CE9178"/>
          <w:lang w:eastAsia="hu-HU"/>
        </w:rPr>
        <w:t>/</w:t>
      </w:r>
      <w:proofErr w:type="spellStart"/>
      <w:r w:rsidRPr="00765010">
        <w:rPr>
          <w:color w:val="CE9178"/>
          <w:lang w:eastAsia="hu-HU"/>
        </w:rPr>
        <w:t>friends</w:t>
      </w:r>
      <w:proofErr w:type="spellEnd"/>
      <w:r w:rsidRPr="00765010">
        <w:rPr>
          <w:color w:val="CE9178"/>
          <w:lang w:eastAsia="hu-HU"/>
        </w:rPr>
        <w:t>`</w:t>
      </w:r>
      <w:r w:rsidRPr="00765010">
        <w:rPr>
          <w:lang w:eastAsia="hu-HU"/>
        </w:rPr>
        <w:t>);</w:t>
      </w:r>
    </w:p>
    <w:p w14:paraId="0CBD540A" w14:textId="77777777" w:rsidR="00765010" w:rsidRPr="00765010" w:rsidRDefault="00765010" w:rsidP="00765010">
      <w:pPr>
        <w:pStyle w:val="Kd"/>
        <w:ind w:left="0"/>
        <w:rPr>
          <w:lang w:eastAsia="hu-HU"/>
        </w:rPr>
      </w:pPr>
      <w:r w:rsidRPr="00765010">
        <w:rPr>
          <w:lang w:eastAsia="hu-HU"/>
        </w:rPr>
        <w:t>  }</w:t>
      </w:r>
    </w:p>
    <w:p w14:paraId="48F26979" w14:textId="0CA4F0E6" w:rsidR="00765010" w:rsidRDefault="00765010" w:rsidP="00325700">
      <w:r>
        <w:t xml:space="preserve">A konstruktorba injektált </w:t>
      </w:r>
      <w:proofErr w:type="spellStart"/>
      <w:r>
        <w:t>HttpClienten</w:t>
      </w:r>
      <w:proofErr w:type="spellEnd"/>
      <w:r>
        <w:t xml:space="preserve"> kell a </w:t>
      </w:r>
      <w:proofErr w:type="spellStart"/>
      <w:r>
        <w:t>get</w:t>
      </w:r>
      <w:proofErr w:type="spellEnd"/>
      <w:r>
        <w:t xml:space="preserve"> függvényt meghívni. </w:t>
      </w:r>
      <w:r w:rsidR="00896983">
        <w:t>Meg kell adni</w:t>
      </w:r>
      <w:r>
        <w:t xml:space="preserve"> neki, hogy egy </w:t>
      </w:r>
      <w:proofErr w:type="spellStart"/>
      <w:r w:rsidR="00896983">
        <w:t>Friend</w:t>
      </w:r>
      <w:proofErr w:type="spellEnd"/>
      <w:r>
        <w:t xml:space="preserve"> típust fogunk visszakapni. Itt nem kell külön a JSON </w:t>
      </w:r>
      <w:proofErr w:type="spellStart"/>
      <w:r>
        <w:t>sorosítással</w:t>
      </w:r>
      <w:proofErr w:type="spellEnd"/>
      <w:r>
        <w:t xml:space="preserve"> foglalkozni, ugyanis, ha a C# kód </w:t>
      </w:r>
      <w:proofErr w:type="spellStart"/>
      <w:r>
        <w:t>ViewModeljének</w:t>
      </w:r>
      <w:proofErr w:type="spellEnd"/>
      <w:r>
        <w:t xml:space="preserve"> tagváltozói megegyeznek a frontenden definiált </w:t>
      </w:r>
      <w:proofErr w:type="spellStart"/>
      <w:r>
        <w:t>interface</w:t>
      </w:r>
      <w:proofErr w:type="spellEnd"/>
      <w:r>
        <w:t xml:space="preserve">-el akkor magától elintézi a </w:t>
      </w:r>
      <w:proofErr w:type="spellStart"/>
      <w:r>
        <w:t>sorosítást</w:t>
      </w:r>
      <w:proofErr w:type="spellEnd"/>
      <w:r>
        <w:t>.</w:t>
      </w:r>
      <w:r w:rsidR="00896983">
        <w:t xml:space="preserve"> (annyi különbséggel, hogy az első betű kicsi a frontend </w:t>
      </w:r>
      <w:proofErr w:type="spellStart"/>
      <w:r w:rsidR="00896983">
        <w:t>interfaceben</w:t>
      </w:r>
      <w:proofErr w:type="spellEnd"/>
      <w:r w:rsidR="00896983">
        <w:t>, míg a C# kódban nagy)</w:t>
      </w:r>
      <w:r>
        <w:t xml:space="preserve"> Ezután csak paraméterbe kell belerakni, a kívánt </w:t>
      </w:r>
      <w:proofErr w:type="spellStart"/>
      <w:r>
        <w:t>url-t</w:t>
      </w:r>
      <w:proofErr w:type="spellEnd"/>
      <w:r>
        <w:t xml:space="preserve">. Az </w:t>
      </w:r>
      <w:proofErr w:type="spellStart"/>
      <w:r>
        <w:t>environment</w:t>
      </w:r>
      <w:proofErr w:type="spellEnd"/>
      <w:r>
        <w:t xml:space="preserve"> egy külön osztály</w:t>
      </w:r>
      <w:r w:rsidR="00325700">
        <w:t>,</w:t>
      </w:r>
      <w:r>
        <w:t xml:space="preserve"> amibe kiszerveztük, a</w:t>
      </w:r>
      <w:r w:rsidR="00CE44D6">
        <w:t xml:space="preserve">z API átjárónak </w:t>
      </w:r>
      <w:r w:rsidR="00896983">
        <w:t xml:space="preserve">és a másik két </w:t>
      </w:r>
      <w:proofErr w:type="spellStart"/>
      <w:r w:rsidR="00896983">
        <w:t>mikroszolgáltatásnak</w:t>
      </w:r>
      <w:proofErr w:type="spellEnd"/>
      <w:r w:rsidR="00896983">
        <w:t xml:space="preserve"> az </w:t>
      </w:r>
      <w:proofErr w:type="spellStart"/>
      <w:r w:rsidR="00896983">
        <w:t>elérhetési</w:t>
      </w:r>
      <w:proofErr w:type="spellEnd"/>
      <w:r w:rsidR="00896983">
        <w:t xml:space="preserve"> útvonalát, hogy egységesen lehessen kezelni őket.</w:t>
      </w:r>
      <w:r w:rsidR="00CE44D6">
        <w:t xml:space="preserve"> </w:t>
      </w:r>
    </w:p>
    <w:p w14:paraId="7816992D" w14:textId="77777777" w:rsidR="004F14F9" w:rsidRPr="004F14F9" w:rsidRDefault="004F14F9" w:rsidP="004F14F9">
      <w:pPr>
        <w:pStyle w:val="Kd"/>
        <w:ind w:left="0"/>
        <w:rPr>
          <w:lang w:eastAsia="hu-HU"/>
        </w:rPr>
      </w:pPr>
      <w:r w:rsidRPr="004F14F9">
        <w:rPr>
          <w:lang w:eastAsia="hu-HU"/>
        </w:rPr>
        <w:t xml:space="preserve">  </w:t>
      </w:r>
      <w:proofErr w:type="spellStart"/>
      <w:r w:rsidRPr="004F14F9">
        <w:rPr>
          <w:color w:val="569CD6"/>
          <w:lang w:eastAsia="hu-HU"/>
        </w:rPr>
        <w:t>public</w:t>
      </w:r>
      <w:proofErr w:type="spellEnd"/>
      <w:r w:rsidRPr="004F14F9">
        <w:rPr>
          <w:lang w:eastAsia="hu-HU"/>
        </w:rPr>
        <w:t xml:space="preserve"> </w:t>
      </w:r>
      <w:proofErr w:type="spellStart"/>
      <w:r w:rsidRPr="004F14F9">
        <w:rPr>
          <w:lang w:eastAsia="hu-HU"/>
        </w:rPr>
        <w:t>joinLobby</w:t>
      </w:r>
      <w:proofErr w:type="spellEnd"/>
      <w:r w:rsidRPr="004F14F9">
        <w:rPr>
          <w:lang w:eastAsia="hu-HU"/>
        </w:rPr>
        <w:t>(</w:t>
      </w:r>
      <w:proofErr w:type="spellStart"/>
      <w:r w:rsidRPr="004F14F9">
        <w:rPr>
          <w:lang w:eastAsia="hu-HU"/>
        </w:rPr>
        <w:t>password</w:t>
      </w:r>
      <w:proofErr w:type="spellEnd"/>
      <w:r w:rsidRPr="004F14F9">
        <w:rPr>
          <w:lang w:eastAsia="hu-HU"/>
        </w:rPr>
        <w:t xml:space="preserve">: </w:t>
      </w:r>
      <w:proofErr w:type="spellStart"/>
      <w:r w:rsidRPr="004F14F9">
        <w:rPr>
          <w:lang w:eastAsia="hu-HU"/>
        </w:rPr>
        <w:t>string</w:t>
      </w:r>
      <w:proofErr w:type="spellEnd"/>
      <w:r w:rsidRPr="004F14F9">
        <w:rPr>
          <w:lang w:eastAsia="hu-HU"/>
        </w:rPr>
        <w:t xml:space="preserve">): </w:t>
      </w:r>
      <w:proofErr w:type="spellStart"/>
      <w:r w:rsidRPr="004F14F9">
        <w:rPr>
          <w:lang w:eastAsia="hu-HU"/>
        </w:rPr>
        <w:t>Observable</w:t>
      </w:r>
      <w:proofErr w:type="spellEnd"/>
      <w:r w:rsidRPr="004F14F9">
        <w:rPr>
          <w:lang w:eastAsia="hu-HU"/>
        </w:rPr>
        <w:t>&lt;</w:t>
      </w:r>
      <w:proofErr w:type="spellStart"/>
      <w:r w:rsidRPr="004F14F9">
        <w:rPr>
          <w:lang w:eastAsia="hu-HU"/>
        </w:rPr>
        <w:t>Object</w:t>
      </w:r>
      <w:proofErr w:type="spellEnd"/>
      <w:r w:rsidRPr="004F14F9">
        <w:rPr>
          <w:lang w:eastAsia="hu-HU"/>
        </w:rPr>
        <w:t>&gt; {</w:t>
      </w:r>
    </w:p>
    <w:p w14:paraId="15FF3BBA" w14:textId="77777777" w:rsidR="004F14F9" w:rsidRPr="004F14F9" w:rsidRDefault="004F14F9" w:rsidP="004F14F9">
      <w:pPr>
        <w:pStyle w:val="Kd"/>
        <w:ind w:left="0"/>
        <w:rPr>
          <w:lang w:eastAsia="hu-HU"/>
        </w:rPr>
      </w:pPr>
      <w:r w:rsidRPr="004F14F9">
        <w:rPr>
          <w:lang w:eastAsia="hu-HU"/>
        </w:rPr>
        <w:t xml:space="preserve">    </w:t>
      </w:r>
      <w:proofErr w:type="spellStart"/>
      <w:r w:rsidRPr="004F14F9">
        <w:rPr>
          <w:color w:val="569CD6"/>
          <w:lang w:eastAsia="hu-HU"/>
        </w:rPr>
        <w:t>return</w:t>
      </w:r>
      <w:proofErr w:type="spellEnd"/>
      <w:r w:rsidRPr="004F14F9">
        <w:rPr>
          <w:lang w:eastAsia="hu-HU"/>
        </w:rPr>
        <w:t xml:space="preserve"> </w:t>
      </w:r>
      <w:proofErr w:type="spellStart"/>
      <w:r w:rsidRPr="004F14F9">
        <w:rPr>
          <w:color w:val="569CD6"/>
          <w:lang w:eastAsia="hu-HU"/>
        </w:rPr>
        <w:t>this</w:t>
      </w:r>
      <w:r w:rsidRPr="004F14F9">
        <w:rPr>
          <w:lang w:eastAsia="hu-HU"/>
        </w:rPr>
        <w:t>.client.post</w:t>
      </w:r>
      <w:proofErr w:type="spellEnd"/>
      <w:r w:rsidRPr="004F14F9">
        <w:rPr>
          <w:lang w:eastAsia="hu-HU"/>
        </w:rPr>
        <w:t>(</w:t>
      </w:r>
    </w:p>
    <w:p w14:paraId="7BA30317" w14:textId="77777777" w:rsidR="004F14F9" w:rsidRPr="004F14F9" w:rsidRDefault="004F14F9" w:rsidP="004F14F9">
      <w:pPr>
        <w:pStyle w:val="Kd"/>
        <w:ind w:left="0"/>
        <w:rPr>
          <w:lang w:eastAsia="hu-HU"/>
        </w:rPr>
      </w:pPr>
      <w:r w:rsidRPr="004F14F9">
        <w:rPr>
          <w:lang w:eastAsia="hu-HU"/>
        </w:rPr>
        <w:t xml:space="preserve">      </w:t>
      </w:r>
      <w:r w:rsidRPr="004F14F9">
        <w:rPr>
          <w:color w:val="CE9178"/>
          <w:lang w:eastAsia="hu-HU"/>
        </w:rPr>
        <w:t>`</w:t>
      </w:r>
      <w:r w:rsidRPr="004F14F9">
        <w:rPr>
          <w:color w:val="569CD6"/>
          <w:lang w:eastAsia="hu-HU"/>
        </w:rPr>
        <w:t>${</w:t>
      </w:r>
      <w:proofErr w:type="spellStart"/>
      <w:r w:rsidRPr="004F14F9">
        <w:rPr>
          <w:lang w:eastAsia="hu-HU"/>
        </w:rPr>
        <w:t>environment.baseUrl</w:t>
      </w:r>
      <w:proofErr w:type="spellEnd"/>
      <w:r w:rsidRPr="004F14F9">
        <w:rPr>
          <w:color w:val="569CD6"/>
          <w:lang w:eastAsia="hu-HU"/>
        </w:rPr>
        <w:t>}</w:t>
      </w:r>
      <w:r w:rsidRPr="004F14F9">
        <w:rPr>
          <w:color w:val="CE9178"/>
          <w:lang w:eastAsia="hu-HU"/>
        </w:rPr>
        <w:t>/</w:t>
      </w:r>
      <w:proofErr w:type="spellStart"/>
      <w:r w:rsidRPr="004F14F9">
        <w:rPr>
          <w:color w:val="CE9178"/>
          <w:lang w:eastAsia="hu-HU"/>
        </w:rPr>
        <w:t>api</w:t>
      </w:r>
      <w:proofErr w:type="spellEnd"/>
      <w:r w:rsidRPr="004F14F9">
        <w:rPr>
          <w:color w:val="CE9178"/>
          <w:lang w:eastAsia="hu-HU"/>
        </w:rPr>
        <w:t>/lobby/</w:t>
      </w:r>
      <w:proofErr w:type="spellStart"/>
      <w:r w:rsidRPr="004F14F9">
        <w:rPr>
          <w:color w:val="CE9178"/>
          <w:lang w:eastAsia="hu-HU"/>
        </w:rPr>
        <w:t>connect</w:t>
      </w:r>
      <w:proofErr w:type="spellEnd"/>
      <w:r w:rsidRPr="004F14F9">
        <w:rPr>
          <w:color w:val="CE9178"/>
          <w:lang w:eastAsia="hu-HU"/>
        </w:rPr>
        <w:t>/</w:t>
      </w:r>
      <w:r w:rsidRPr="004F14F9">
        <w:rPr>
          <w:color w:val="569CD6"/>
          <w:lang w:eastAsia="hu-HU"/>
        </w:rPr>
        <w:t>${</w:t>
      </w:r>
      <w:proofErr w:type="spellStart"/>
      <w:r w:rsidRPr="004F14F9">
        <w:rPr>
          <w:lang w:eastAsia="hu-HU"/>
        </w:rPr>
        <w:t>password</w:t>
      </w:r>
      <w:proofErr w:type="spellEnd"/>
      <w:r w:rsidRPr="004F14F9">
        <w:rPr>
          <w:color w:val="569CD6"/>
          <w:lang w:eastAsia="hu-HU"/>
        </w:rPr>
        <w:t>}</w:t>
      </w:r>
      <w:r w:rsidRPr="004F14F9">
        <w:rPr>
          <w:color w:val="CE9178"/>
          <w:lang w:eastAsia="hu-HU"/>
        </w:rPr>
        <w:t>`</w:t>
      </w:r>
      <w:r w:rsidRPr="004F14F9">
        <w:rPr>
          <w:lang w:eastAsia="hu-HU"/>
        </w:rPr>
        <w:t xml:space="preserve">, </w:t>
      </w:r>
    </w:p>
    <w:p w14:paraId="37BA9639" w14:textId="77777777" w:rsidR="004F14F9" w:rsidRPr="004F14F9" w:rsidRDefault="004F14F9" w:rsidP="004F14F9">
      <w:pPr>
        <w:pStyle w:val="Kd"/>
        <w:ind w:left="0"/>
        <w:rPr>
          <w:lang w:eastAsia="hu-HU"/>
        </w:rPr>
      </w:pPr>
      <w:r w:rsidRPr="004F14F9">
        <w:rPr>
          <w:lang w:eastAsia="hu-HU"/>
        </w:rPr>
        <w:t xml:space="preserve">      </w:t>
      </w:r>
      <w:proofErr w:type="spellStart"/>
      <w:r w:rsidRPr="004F14F9">
        <w:rPr>
          <w:color w:val="569CD6"/>
          <w:lang w:eastAsia="hu-HU"/>
        </w:rPr>
        <w:t>undefined</w:t>
      </w:r>
      <w:proofErr w:type="spellEnd"/>
      <w:r w:rsidRPr="004F14F9">
        <w:rPr>
          <w:lang w:eastAsia="hu-HU"/>
        </w:rPr>
        <w:t xml:space="preserve">, </w:t>
      </w:r>
    </w:p>
    <w:p w14:paraId="0C21CEC5" w14:textId="77777777" w:rsidR="004F14F9" w:rsidRPr="004F14F9" w:rsidRDefault="004F14F9" w:rsidP="004F14F9">
      <w:pPr>
        <w:pStyle w:val="Kd"/>
        <w:ind w:left="0"/>
        <w:rPr>
          <w:lang w:eastAsia="hu-HU"/>
        </w:rPr>
      </w:pPr>
      <w:r w:rsidRPr="004F14F9">
        <w:rPr>
          <w:lang w:eastAsia="hu-HU"/>
        </w:rPr>
        <w:t xml:space="preserve">      { </w:t>
      </w:r>
      <w:proofErr w:type="spellStart"/>
      <w:r w:rsidRPr="004F14F9">
        <w:rPr>
          <w:lang w:eastAsia="hu-HU"/>
        </w:rPr>
        <w:t>responseType</w:t>
      </w:r>
      <w:proofErr w:type="spellEnd"/>
      <w:r w:rsidRPr="004F14F9">
        <w:rPr>
          <w:lang w:eastAsia="hu-HU"/>
        </w:rPr>
        <w:t xml:space="preserve">: </w:t>
      </w:r>
      <w:r w:rsidRPr="004F14F9">
        <w:rPr>
          <w:color w:val="CE9178"/>
          <w:lang w:eastAsia="hu-HU"/>
        </w:rPr>
        <w:t>'text'</w:t>
      </w:r>
      <w:r w:rsidRPr="004F14F9">
        <w:rPr>
          <w:lang w:eastAsia="hu-HU"/>
        </w:rPr>
        <w:t xml:space="preserve"> }</w:t>
      </w:r>
    </w:p>
    <w:p w14:paraId="080608AD" w14:textId="77777777" w:rsidR="004F14F9" w:rsidRPr="004F14F9" w:rsidRDefault="004F14F9" w:rsidP="004F14F9">
      <w:pPr>
        <w:pStyle w:val="Kd"/>
        <w:ind w:left="0"/>
        <w:rPr>
          <w:lang w:eastAsia="hu-HU"/>
        </w:rPr>
      </w:pPr>
      <w:r w:rsidRPr="004F14F9">
        <w:rPr>
          <w:lang w:eastAsia="hu-HU"/>
        </w:rPr>
        <w:t>    );</w:t>
      </w:r>
    </w:p>
    <w:p w14:paraId="6A8795A9" w14:textId="77777777" w:rsidR="004F14F9" w:rsidRPr="004F14F9" w:rsidRDefault="004F14F9" w:rsidP="004F14F9">
      <w:pPr>
        <w:pStyle w:val="Kd"/>
        <w:ind w:left="0"/>
        <w:rPr>
          <w:lang w:eastAsia="hu-HU"/>
        </w:rPr>
      </w:pPr>
      <w:r w:rsidRPr="004F14F9">
        <w:rPr>
          <w:lang w:eastAsia="hu-HU"/>
        </w:rPr>
        <w:t>  }</w:t>
      </w:r>
    </w:p>
    <w:p w14:paraId="4471F43E" w14:textId="5FFCE26D" w:rsidR="00F02202" w:rsidRPr="00C15A6A" w:rsidRDefault="004F14F9" w:rsidP="00CC7EF5">
      <w:r>
        <w:t xml:space="preserve">Azonban paraméternek nem csak az </w:t>
      </w:r>
      <w:proofErr w:type="spellStart"/>
      <w:r>
        <w:t>elérhetési</w:t>
      </w:r>
      <w:proofErr w:type="spellEnd"/>
      <w:r>
        <w:t xml:space="preserve"> útvonalat lehet megadni. A váróba való csatlakozás esetén a fejléc (</w:t>
      </w:r>
      <w:proofErr w:type="spellStart"/>
      <w:r>
        <w:t>header</w:t>
      </w:r>
      <w:proofErr w:type="spellEnd"/>
      <w:r>
        <w:t>) és a test (body) részt is ki kell töltenünk.</w:t>
      </w:r>
      <w:r w:rsidR="00896983">
        <w:t xml:space="preserve"> A kódban látható módon a body rész </w:t>
      </w:r>
      <w:proofErr w:type="spellStart"/>
      <w:r w:rsidR="00896983">
        <w:t>undefined</w:t>
      </w:r>
      <w:proofErr w:type="spellEnd"/>
      <w:r w:rsidR="00896983">
        <w:t>, vagyis nem adjuk meg. A fejlécben viszont beállítjuk, hogy milyen fajta válaszra számítunk.</w:t>
      </w:r>
      <w:r>
        <w:t xml:space="preserve"> Ugyanis belépéskor vissza fogjuk kapni, a váróhoz tartozó jelszót</w:t>
      </w:r>
      <w:r w:rsidR="00896983">
        <w:t xml:space="preserve"> egy </w:t>
      </w:r>
      <w:proofErr w:type="spellStart"/>
      <w:r w:rsidR="00896983">
        <w:t>string</w:t>
      </w:r>
      <w:proofErr w:type="spellEnd"/>
      <w:r w:rsidR="00896983">
        <w:t xml:space="preserve"> formában</w:t>
      </w:r>
      <w:r>
        <w:t xml:space="preserve"> és ezt külön kell beállítani.</w:t>
      </w:r>
    </w:p>
    <w:p w14:paraId="407337BB" w14:textId="355AFFCB" w:rsidR="00267AC8" w:rsidRDefault="00863430" w:rsidP="00863430">
      <w:pPr>
        <w:pStyle w:val="Cmsor3"/>
      </w:pPr>
      <w:bookmarkStart w:id="142" w:name="_Toc89825984"/>
      <w:proofErr w:type="spellStart"/>
      <w:r>
        <w:t>Komponsek</w:t>
      </w:r>
      <w:bookmarkEnd w:id="142"/>
      <w:proofErr w:type="spellEnd"/>
    </w:p>
    <w:p w14:paraId="7F13E8BB" w14:textId="343CFB8E" w:rsidR="004E6B70" w:rsidRDefault="004E6B70" w:rsidP="004E6B70">
      <w:r>
        <w:t xml:space="preserve">Az alapértelmezetten generált </w:t>
      </w:r>
      <w:proofErr w:type="spellStart"/>
      <w:r>
        <w:t>Angular</w:t>
      </w:r>
      <w:proofErr w:type="spellEnd"/>
      <w:r>
        <w:t xml:space="preserve"> komponensek négy fájlt tartalmaznak, ezen fileok különböző feladatokat látnak el. </w:t>
      </w:r>
    </w:p>
    <w:p w14:paraId="228B4629" w14:textId="16FAC4DA" w:rsidR="004E6B70" w:rsidRDefault="004E6B70" w:rsidP="004E6B70">
      <w:r>
        <w:lastRenderedPageBreak/>
        <w:t>Tartalmaz egy HTML (</w:t>
      </w:r>
      <w:proofErr w:type="spellStart"/>
      <w:r w:rsidRPr="004E6B70">
        <w:t>HyperText</w:t>
      </w:r>
      <w:proofErr w:type="spellEnd"/>
      <w:r w:rsidRPr="004E6B70">
        <w:t xml:space="preserve"> </w:t>
      </w:r>
      <w:proofErr w:type="spellStart"/>
      <w:r w:rsidRPr="004E6B70">
        <w:t>Markup</w:t>
      </w:r>
      <w:proofErr w:type="spellEnd"/>
      <w:r w:rsidRPr="004E6B70">
        <w:t xml:space="preserve"> </w:t>
      </w:r>
      <w:proofErr w:type="spellStart"/>
      <w:r w:rsidRPr="004E6B70">
        <w:t>Language</w:t>
      </w:r>
      <w:proofErr w:type="spellEnd"/>
      <w:r>
        <w:t>) fájlt, ami tulajdonképpen egy olyan nyelv, amit weboldalak készítéséhez használnak. Emellett tartalmaz egy CSS/SCSS (</w:t>
      </w:r>
      <w:proofErr w:type="spellStart"/>
      <w:r w:rsidRPr="004E6B70">
        <w:t>Cascading</w:t>
      </w:r>
      <w:proofErr w:type="spellEnd"/>
      <w:r w:rsidRPr="004E6B70">
        <w:t xml:space="preserve"> </w:t>
      </w:r>
      <w:proofErr w:type="spellStart"/>
      <w:r w:rsidRPr="004E6B70">
        <w:t>Style</w:t>
      </w:r>
      <w:proofErr w:type="spellEnd"/>
      <w:r w:rsidRPr="004E6B70">
        <w:t xml:space="preserve"> </w:t>
      </w:r>
      <w:proofErr w:type="spellStart"/>
      <w:r w:rsidRPr="004E6B70">
        <w:t>Sheets</w:t>
      </w:r>
      <w:proofErr w:type="spellEnd"/>
      <w:r>
        <w:t xml:space="preserve">) fájlt, ami a HTML nyelvet egészíti ki. Ez egy stílusleíró nyelv, ami a megjelenését adja a weboldalunknak. </w:t>
      </w:r>
    </w:p>
    <w:p w14:paraId="2D5E9DD6" w14:textId="7A3F5F6D" w:rsidR="004E6B70" w:rsidRPr="004E6B70" w:rsidRDefault="004E6B70" w:rsidP="004E6B70">
      <w:r>
        <w:t xml:space="preserve">Végül két </w:t>
      </w:r>
      <w:proofErr w:type="spellStart"/>
      <w:r>
        <w:t>TypeScript</w:t>
      </w:r>
      <w:proofErr w:type="spellEnd"/>
      <w:r>
        <w:t xml:space="preserve"> fájl is helyet foglal egy komponensen belül. Ebből számunkra csak az egyik lesz érdekes. Ez fogja meghatározni az adott </w:t>
      </w:r>
      <w:r w:rsidR="007F2B42">
        <w:t>weboldal működését</w:t>
      </w:r>
      <w:r w:rsidR="00325F7F">
        <w:t xml:space="preserve"> és logikáját.</w:t>
      </w:r>
      <w:r w:rsidR="007F2B42">
        <w:t xml:space="preserve"> </w:t>
      </w:r>
    </w:p>
    <w:p w14:paraId="7DB5B8D1" w14:textId="5A69EED6" w:rsidR="002F10A0" w:rsidRDefault="004E6B70" w:rsidP="004E6B70">
      <w:pPr>
        <w:pStyle w:val="Cmsor4"/>
      </w:pPr>
      <w:r>
        <w:t>Bejelentkező/Regisztrációs felület</w:t>
      </w:r>
    </w:p>
    <w:p w14:paraId="2CFC5DE9" w14:textId="1C8630AB" w:rsidR="007F2B42" w:rsidRDefault="007F2B42" w:rsidP="007F2B42">
      <w:r>
        <w:t>A felületek bemutatásakor inkább a logikai részére fogok kitérni</w:t>
      </w:r>
      <w:r w:rsidR="00325F7F">
        <w:t>.</w:t>
      </w:r>
      <w:r>
        <w:t xml:space="preserve"> </w:t>
      </w:r>
      <w:r w:rsidR="00325F7F">
        <w:t>A</w:t>
      </w:r>
      <w:r>
        <w:t xml:space="preserve"> kinézet (HTML és CSS) a háttérbe fognak szorulni, ugyanis erre kevesebb időt szántam. </w:t>
      </w:r>
    </w:p>
    <w:p w14:paraId="54F696D2" w14:textId="77777777" w:rsidR="007F2B42" w:rsidRDefault="007F2B42" w:rsidP="007F2B42">
      <w:r>
        <w:t xml:space="preserve">Ezen két felület egy </w:t>
      </w:r>
      <w:proofErr w:type="spellStart"/>
      <w:r>
        <w:t>formos</w:t>
      </w:r>
      <w:proofErr w:type="spellEnd"/>
      <w:r>
        <w:t xml:space="preserve"> oldalnak számítanak. Ugyanis a beadott bemenetek egy </w:t>
      </w:r>
      <w:proofErr w:type="spellStart"/>
      <w:r>
        <w:t>loginForm</w:t>
      </w:r>
      <w:proofErr w:type="spellEnd"/>
      <w:r>
        <w:t>/</w:t>
      </w:r>
      <w:proofErr w:type="spellStart"/>
      <w:r>
        <w:t>registrationForm</w:t>
      </w:r>
      <w:proofErr w:type="spellEnd"/>
      <w:r>
        <w:t xml:space="preserve"> változóba kerülnek bele, amik </w:t>
      </w:r>
      <w:proofErr w:type="spellStart"/>
      <w:r>
        <w:t>FormGroup</w:t>
      </w:r>
      <w:proofErr w:type="spellEnd"/>
      <w:r>
        <w:t xml:space="preserve"> típusúak. </w:t>
      </w:r>
    </w:p>
    <w:p w14:paraId="3F8FFC3E" w14:textId="353052DF" w:rsidR="007F2B42" w:rsidRDefault="007F2B42" w:rsidP="007F2B42">
      <w:r>
        <w:t xml:space="preserve">Minden felületen implementálva van az </w:t>
      </w:r>
      <w:proofErr w:type="spellStart"/>
      <w:r>
        <w:t>OnInit</w:t>
      </w:r>
      <w:proofErr w:type="spellEnd"/>
      <w:r>
        <w:t xml:space="preserve"> és az </w:t>
      </w:r>
      <w:proofErr w:type="spellStart"/>
      <w:r>
        <w:t>OnDestroy</w:t>
      </w:r>
      <w:proofErr w:type="spellEnd"/>
      <w:r>
        <w:t xml:space="preserve">, ezek lényege, hogy az adott felület betöltésekor és megszűnésekor a függvények lefutnak és így specifikálni tudjuk, hogy milyen esemény menjen végbe ezen műveletek hatására. </w:t>
      </w:r>
    </w:p>
    <w:p w14:paraId="19E80FFA" w14:textId="60246148" w:rsidR="007F2B42" w:rsidRDefault="007F2B42" w:rsidP="007F2B42">
      <w:r>
        <w:t xml:space="preserve">A </w:t>
      </w:r>
      <w:proofErr w:type="spellStart"/>
      <w:r>
        <w:t>tokenek</w:t>
      </w:r>
      <w:proofErr w:type="spellEnd"/>
      <w:r>
        <w:t xml:space="preserve"> kezeléséről csak felületesen lesz szó, ugyanis ezeket bizonyos szervízek végzik. Az oldal betöltésekor a program üríti a helyi </w:t>
      </w:r>
      <w:proofErr w:type="spellStart"/>
      <w:r>
        <w:t>tárhelyet</w:t>
      </w:r>
      <w:proofErr w:type="spellEnd"/>
      <w:r>
        <w:t xml:space="preserve"> </w:t>
      </w:r>
      <w:r w:rsidR="00325F7F">
        <w:t xml:space="preserve">(local </w:t>
      </w:r>
      <w:proofErr w:type="spellStart"/>
      <w:r w:rsidR="00325F7F">
        <w:t>storage</w:t>
      </w:r>
      <w:proofErr w:type="spellEnd"/>
      <w:r w:rsidR="00325F7F">
        <w:t xml:space="preserve">) </w:t>
      </w:r>
      <w:r>
        <w:t xml:space="preserve">egy szervízen keresztül. Erre azért van szükség, hogyha valaki visszanavigál erre az oldalra, akkor mindenféleképpen újra azonosítani kelljen magát hiába volt már korábban bejelentkezve. </w:t>
      </w:r>
    </w:p>
    <w:p w14:paraId="41719CFE" w14:textId="6E8602A8" w:rsidR="007F2B42" w:rsidRDefault="007F2B42" w:rsidP="007F2B42">
      <w:r>
        <w:t xml:space="preserve">A bejelentkező felületen a bejelentkezés gomb megnyomását követően </w:t>
      </w:r>
      <w:r w:rsidR="006E5BB3">
        <w:t xml:space="preserve">lekérdezi a </w:t>
      </w:r>
      <w:proofErr w:type="spellStart"/>
      <w:r w:rsidR="006E5BB3">
        <w:t>formból</w:t>
      </w:r>
      <w:proofErr w:type="spellEnd"/>
      <w:r w:rsidR="006E5BB3">
        <w:t xml:space="preserve"> az adatokat, majd ezt az </w:t>
      </w:r>
      <w:proofErr w:type="spellStart"/>
      <w:r w:rsidR="006E5BB3">
        <w:t>authorizációs</w:t>
      </w:r>
      <w:proofErr w:type="spellEnd"/>
      <w:r w:rsidR="006E5BB3">
        <w:t xml:space="preserve"> szervíznek továbbítja</w:t>
      </w:r>
      <w:r w:rsidR="004F14F9">
        <w:t xml:space="preserve">. A regisztrációs felületen ugyanez </w:t>
      </w:r>
      <w:r w:rsidR="00325F7F">
        <w:t xml:space="preserve">a folyamat </w:t>
      </w:r>
      <w:r w:rsidR="004F14F9">
        <w:t>történik</w:t>
      </w:r>
      <w:r w:rsidR="00325F7F">
        <w:t>.</w:t>
      </w:r>
      <w:r w:rsidR="00532F06">
        <w:t xml:space="preserve"> </w:t>
      </w:r>
      <w:r w:rsidR="00325F7F">
        <w:t>A</w:t>
      </w:r>
      <w:r w:rsidR="00532F06">
        <w:t xml:space="preserve"> bejelentkezéskor </w:t>
      </w:r>
      <w:r w:rsidR="00325F7F">
        <w:t xml:space="preserve">a szerviz által visszakapott adatokat eltároljuk. Ugyanis ilyenkor a backend visszaküldi nekünk az </w:t>
      </w:r>
      <w:proofErr w:type="spellStart"/>
      <w:r w:rsidR="00325F7F">
        <w:t>access</w:t>
      </w:r>
      <w:proofErr w:type="spellEnd"/>
      <w:r w:rsidR="00325F7F">
        <w:t xml:space="preserve"> </w:t>
      </w:r>
      <w:proofErr w:type="spellStart"/>
      <w:r w:rsidR="00325F7F">
        <w:t>tokent</w:t>
      </w:r>
      <w:proofErr w:type="spellEnd"/>
      <w:r w:rsidR="00325F7F">
        <w:t xml:space="preserve"> és egy </w:t>
      </w:r>
      <w:proofErr w:type="spellStart"/>
      <w:r w:rsidR="00325F7F">
        <w:t>refresh</w:t>
      </w:r>
      <w:proofErr w:type="spellEnd"/>
      <w:r w:rsidR="00325F7F">
        <w:t xml:space="preserve"> </w:t>
      </w:r>
      <w:proofErr w:type="spellStart"/>
      <w:r w:rsidR="00325F7F">
        <w:t>tokent</w:t>
      </w:r>
      <w:proofErr w:type="spellEnd"/>
      <w:r w:rsidR="00325F7F">
        <w:t xml:space="preserve">. </w:t>
      </w:r>
      <w:r w:rsidR="00757199">
        <w:t xml:space="preserve">Ezen felül, ami még lényeges, hogy egy </w:t>
      </w:r>
      <w:proofErr w:type="spellStart"/>
      <w:r w:rsidR="00757199">
        <w:t>experis_in</w:t>
      </w:r>
      <w:proofErr w:type="spellEnd"/>
      <w:r w:rsidR="00757199">
        <w:t xml:space="preserve"> nevű változót is átad amely azt tartalmazza, hogy mennyi idő alatt fog lejárni a </w:t>
      </w:r>
      <w:proofErr w:type="spellStart"/>
      <w:r w:rsidR="00757199">
        <w:t>tokenünk</w:t>
      </w:r>
      <w:proofErr w:type="spellEnd"/>
      <w:r w:rsidR="00757199">
        <w:t xml:space="preserve">. Tehát a két </w:t>
      </w:r>
      <w:proofErr w:type="spellStart"/>
      <w:r w:rsidR="00757199">
        <w:t>tokent</w:t>
      </w:r>
      <w:proofErr w:type="spellEnd"/>
      <w:r w:rsidR="00757199">
        <w:t xml:space="preserve"> eltároljuk a hely tárhelyen.</w:t>
      </w:r>
    </w:p>
    <w:p w14:paraId="4152BF71" w14:textId="3F8F8123" w:rsidR="00285692" w:rsidRDefault="004F14F9" w:rsidP="007F2B42">
      <w:r>
        <w:t xml:space="preserve">Egy szervízben definiált hívásra a </w:t>
      </w:r>
      <w:proofErr w:type="spellStart"/>
      <w:r>
        <w:t>subscribe</w:t>
      </w:r>
      <w:proofErr w:type="spellEnd"/>
      <w:r>
        <w:t xml:space="preserve"> segítségével fel lehet iratkozni. Itt </w:t>
      </w:r>
      <w:r w:rsidR="00285692">
        <w:t xml:space="preserve">több </w:t>
      </w:r>
      <w:r>
        <w:t xml:space="preserve">eset fordulhat elő azonban a programunk csak kettő használ. Az egyik, ha sikeresen visszatért a hívás hibamentesen a másik amikor hibát dobott. Ezt a </w:t>
      </w:r>
      <w:proofErr w:type="spellStart"/>
      <w:r>
        <w:t>subscribeon</w:t>
      </w:r>
      <w:proofErr w:type="spellEnd"/>
      <w:r>
        <w:t xml:space="preserve"> belül egy „</w:t>
      </w:r>
      <w:proofErr w:type="spellStart"/>
      <w:r>
        <w:t>response</w:t>
      </w:r>
      <w:proofErr w:type="spellEnd"/>
      <w:r>
        <w:t>” (válasz) és egy „</w:t>
      </w:r>
      <w:proofErr w:type="spellStart"/>
      <w:r>
        <w:t>error</w:t>
      </w:r>
      <w:proofErr w:type="spellEnd"/>
      <w:r>
        <w:t xml:space="preserve">” (hiba) résszel választottuk el. </w:t>
      </w:r>
    </w:p>
    <w:p w14:paraId="19A9548C" w14:textId="77777777" w:rsidR="00836C0F" w:rsidRPr="00836C0F" w:rsidRDefault="00836C0F" w:rsidP="00836C0F">
      <w:pPr>
        <w:pStyle w:val="Kd"/>
        <w:rPr>
          <w:lang w:eastAsia="hu-HU"/>
        </w:rPr>
      </w:pPr>
      <w:r w:rsidRPr="00836C0F">
        <w:rPr>
          <w:lang w:eastAsia="hu-HU"/>
        </w:rPr>
        <w:lastRenderedPageBreak/>
        <w:t xml:space="preserve">    </w:t>
      </w:r>
      <w:proofErr w:type="spellStart"/>
      <w:r w:rsidRPr="00836C0F">
        <w:rPr>
          <w:color w:val="569CD6"/>
          <w:lang w:eastAsia="hu-HU"/>
        </w:rPr>
        <w:t>this</w:t>
      </w:r>
      <w:r w:rsidRPr="00836C0F">
        <w:rPr>
          <w:lang w:eastAsia="hu-HU"/>
        </w:rPr>
        <w:t>.authService.login</w:t>
      </w:r>
      <w:proofErr w:type="spellEnd"/>
      <w:r w:rsidRPr="00836C0F">
        <w:rPr>
          <w:lang w:eastAsia="hu-HU"/>
        </w:rPr>
        <w:t>(</w:t>
      </w:r>
      <w:proofErr w:type="spellStart"/>
      <w:r w:rsidRPr="00836C0F">
        <w:rPr>
          <w:lang w:eastAsia="hu-HU"/>
        </w:rPr>
        <w:t>loginDto</w:t>
      </w:r>
      <w:proofErr w:type="spellEnd"/>
      <w:r w:rsidRPr="00836C0F">
        <w:rPr>
          <w:lang w:eastAsia="hu-HU"/>
        </w:rPr>
        <w:t>).</w:t>
      </w:r>
      <w:proofErr w:type="spellStart"/>
      <w:r w:rsidRPr="00836C0F">
        <w:rPr>
          <w:lang w:eastAsia="hu-HU"/>
        </w:rPr>
        <w:t>subscribe</w:t>
      </w:r>
      <w:proofErr w:type="spellEnd"/>
      <w:r w:rsidRPr="00836C0F">
        <w:rPr>
          <w:lang w:eastAsia="hu-HU"/>
        </w:rPr>
        <w:t>(</w:t>
      </w:r>
    </w:p>
    <w:p w14:paraId="101D4239" w14:textId="77777777" w:rsidR="00836C0F" w:rsidRPr="00836C0F" w:rsidRDefault="00836C0F" w:rsidP="00836C0F">
      <w:pPr>
        <w:pStyle w:val="Kd"/>
        <w:rPr>
          <w:lang w:eastAsia="hu-HU"/>
        </w:rPr>
      </w:pPr>
      <w:r w:rsidRPr="00836C0F">
        <w:rPr>
          <w:lang w:eastAsia="hu-HU"/>
        </w:rPr>
        <w:t xml:space="preserve">      </w:t>
      </w:r>
      <w:proofErr w:type="spellStart"/>
      <w:r w:rsidRPr="00836C0F">
        <w:rPr>
          <w:lang w:eastAsia="hu-HU"/>
        </w:rPr>
        <w:t>response</w:t>
      </w:r>
      <w:proofErr w:type="spellEnd"/>
      <w:r w:rsidRPr="00836C0F">
        <w:rPr>
          <w:lang w:eastAsia="hu-HU"/>
        </w:rPr>
        <w:t xml:space="preserve"> </w:t>
      </w:r>
      <w:r w:rsidRPr="00836C0F">
        <w:rPr>
          <w:color w:val="569CD6"/>
          <w:lang w:eastAsia="hu-HU"/>
        </w:rPr>
        <w:t>=&gt;</w:t>
      </w:r>
      <w:r w:rsidRPr="00836C0F">
        <w:rPr>
          <w:lang w:eastAsia="hu-HU"/>
        </w:rPr>
        <w:t xml:space="preserve"> {</w:t>
      </w:r>
    </w:p>
    <w:p w14:paraId="4D82437F" w14:textId="77777777" w:rsidR="00836C0F" w:rsidRPr="00836C0F" w:rsidRDefault="00836C0F" w:rsidP="00836C0F">
      <w:pPr>
        <w:pStyle w:val="Kd"/>
        <w:rPr>
          <w:lang w:eastAsia="hu-HU"/>
        </w:rPr>
      </w:pPr>
      <w:r w:rsidRPr="00836C0F">
        <w:rPr>
          <w:lang w:eastAsia="hu-HU"/>
        </w:rPr>
        <w:t xml:space="preserve">        </w:t>
      </w:r>
      <w:proofErr w:type="spellStart"/>
      <w:r w:rsidRPr="00836C0F">
        <w:rPr>
          <w:color w:val="569CD6"/>
          <w:lang w:eastAsia="hu-HU"/>
        </w:rPr>
        <w:t>this</w:t>
      </w:r>
      <w:r w:rsidRPr="00836C0F">
        <w:rPr>
          <w:lang w:eastAsia="hu-HU"/>
        </w:rPr>
        <w:t>.snackbar.open</w:t>
      </w:r>
      <w:proofErr w:type="spellEnd"/>
      <w:r w:rsidRPr="00836C0F">
        <w:rPr>
          <w:lang w:eastAsia="hu-HU"/>
        </w:rPr>
        <w:t>(</w:t>
      </w:r>
      <w:r w:rsidRPr="00836C0F">
        <w:rPr>
          <w:color w:val="CE9178"/>
          <w:lang w:eastAsia="hu-HU"/>
        </w:rPr>
        <w:t xml:space="preserve">"Login is </w:t>
      </w:r>
      <w:proofErr w:type="spellStart"/>
      <w:r w:rsidRPr="00836C0F">
        <w:rPr>
          <w:color w:val="CE9178"/>
          <w:lang w:eastAsia="hu-HU"/>
        </w:rPr>
        <w:t>successful</w:t>
      </w:r>
      <w:proofErr w:type="spellEnd"/>
      <w:r w:rsidRPr="00836C0F">
        <w:rPr>
          <w:color w:val="CE9178"/>
          <w:lang w:eastAsia="hu-HU"/>
        </w:rPr>
        <w:t>!"</w:t>
      </w:r>
      <w:r w:rsidRPr="00836C0F">
        <w:rPr>
          <w:lang w:eastAsia="hu-HU"/>
        </w:rPr>
        <w:t>);</w:t>
      </w:r>
    </w:p>
    <w:p w14:paraId="19644138" w14:textId="77777777" w:rsidR="00836C0F" w:rsidRPr="00836C0F" w:rsidRDefault="00836C0F" w:rsidP="00836C0F">
      <w:pPr>
        <w:pStyle w:val="Kd"/>
        <w:rPr>
          <w:lang w:eastAsia="hu-HU"/>
        </w:rPr>
      </w:pPr>
      <w:r w:rsidRPr="00836C0F">
        <w:rPr>
          <w:lang w:eastAsia="hu-HU"/>
        </w:rPr>
        <w:t xml:space="preserve">        </w:t>
      </w:r>
      <w:proofErr w:type="spellStart"/>
      <w:r w:rsidRPr="00836C0F">
        <w:rPr>
          <w:color w:val="569CD6"/>
          <w:lang w:eastAsia="hu-HU"/>
        </w:rPr>
        <w:t>this</w:t>
      </w:r>
      <w:r w:rsidRPr="00836C0F">
        <w:rPr>
          <w:lang w:eastAsia="hu-HU"/>
        </w:rPr>
        <w:t>.setLocalStorage</w:t>
      </w:r>
      <w:proofErr w:type="spellEnd"/>
      <w:r w:rsidRPr="00836C0F">
        <w:rPr>
          <w:lang w:eastAsia="hu-HU"/>
        </w:rPr>
        <w:t>(</w:t>
      </w:r>
      <w:proofErr w:type="spellStart"/>
      <w:r w:rsidRPr="00836C0F">
        <w:rPr>
          <w:lang w:eastAsia="hu-HU"/>
        </w:rPr>
        <w:t>loginDto</w:t>
      </w:r>
      <w:proofErr w:type="spellEnd"/>
      <w:r w:rsidRPr="00836C0F">
        <w:rPr>
          <w:lang w:eastAsia="hu-HU"/>
        </w:rPr>
        <w:t xml:space="preserve">, </w:t>
      </w:r>
      <w:proofErr w:type="spellStart"/>
      <w:r w:rsidRPr="00836C0F">
        <w:rPr>
          <w:lang w:eastAsia="hu-HU"/>
        </w:rPr>
        <w:t>response</w:t>
      </w:r>
      <w:proofErr w:type="spellEnd"/>
      <w:r w:rsidRPr="00836C0F">
        <w:rPr>
          <w:lang w:eastAsia="hu-HU"/>
        </w:rPr>
        <w:t xml:space="preserve"> </w:t>
      </w:r>
      <w:proofErr w:type="spellStart"/>
      <w:r w:rsidRPr="00836C0F">
        <w:rPr>
          <w:color w:val="569CD6"/>
          <w:lang w:eastAsia="hu-HU"/>
        </w:rPr>
        <w:t>as</w:t>
      </w:r>
      <w:proofErr w:type="spellEnd"/>
      <w:r w:rsidRPr="00836C0F">
        <w:rPr>
          <w:lang w:eastAsia="hu-HU"/>
        </w:rPr>
        <w:t xml:space="preserve"> </w:t>
      </w:r>
      <w:proofErr w:type="spellStart"/>
      <w:r w:rsidRPr="00836C0F">
        <w:rPr>
          <w:lang w:eastAsia="hu-HU"/>
        </w:rPr>
        <w:t>LoginResponse</w:t>
      </w:r>
      <w:proofErr w:type="spellEnd"/>
      <w:r w:rsidRPr="00836C0F">
        <w:rPr>
          <w:lang w:eastAsia="hu-HU"/>
        </w:rPr>
        <w:t>);</w:t>
      </w:r>
    </w:p>
    <w:p w14:paraId="3626D244" w14:textId="77777777" w:rsidR="00836C0F" w:rsidRPr="00836C0F" w:rsidRDefault="00836C0F" w:rsidP="00836C0F">
      <w:pPr>
        <w:pStyle w:val="Kd"/>
        <w:rPr>
          <w:lang w:eastAsia="hu-HU"/>
        </w:rPr>
      </w:pPr>
      <w:r w:rsidRPr="00836C0F">
        <w:rPr>
          <w:lang w:eastAsia="hu-HU"/>
        </w:rPr>
        <w:t xml:space="preserve">        </w:t>
      </w:r>
      <w:proofErr w:type="spellStart"/>
      <w:r w:rsidRPr="00836C0F">
        <w:rPr>
          <w:color w:val="569CD6"/>
          <w:lang w:eastAsia="hu-HU"/>
        </w:rPr>
        <w:t>this</w:t>
      </w:r>
      <w:r w:rsidRPr="00836C0F">
        <w:rPr>
          <w:lang w:eastAsia="hu-HU"/>
        </w:rPr>
        <w:t>.router.navigate</w:t>
      </w:r>
      <w:proofErr w:type="spellEnd"/>
      <w:r w:rsidRPr="00836C0F">
        <w:rPr>
          <w:lang w:eastAsia="hu-HU"/>
        </w:rPr>
        <w:t>([</w:t>
      </w:r>
      <w:r w:rsidRPr="00836C0F">
        <w:rPr>
          <w:color w:val="CE9178"/>
          <w:lang w:eastAsia="hu-HU"/>
        </w:rPr>
        <w:t>'</w:t>
      </w:r>
      <w:proofErr w:type="spellStart"/>
      <w:r w:rsidRPr="00836C0F">
        <w:rPr>
          <w:color w:val="CE9178"/>
          <w:lang w:eastAsia="hu-HU"/>
        </w:rPr>
        <w:t>menu</w:t>
      </w:r>
      <w:proofErr w:type="spellEnd"/>
      <w:r w:rsidRPr="00836C0F">
        <w:rPr>
          <w:color w:val="CE9178"/>
          <w:lang w:eastAsia="hu-HU"/>
        </w:rPr>
        <w:t>'</w:t>
      </w:r>
      <w:r w:rsidRPr="00836C0F">
        <w:rPr>
          <w:lang w:eastAsia="hu-HU"/>
        </w:rPr>
        <w:t>]);</w:t>
      </w:r>
    </w:p>
    <w:p w14:paraId="0A5D5B24" w14:textId="77777777" w:rsidR="00836C0F" w:rsidRPr="00836C0F" w:rsidRDefault="00836C0F" w:rsidP="00836C0F">
      <w:pPr>
        <w:pStyle w:val="Kd"/>
        <w:rPr>
          <w:lang w:eastAsia="hu-HU"/>
        </w:rPr>
      </w:pPr>
      <w:r w:rsidRPr="00836C0F">
        <w:rPr>
          <w:lang w:eastAsia="hu-HU"/>
        </w:rPr>
        <w:t>      },</w:t>
      </w:r>
    </w:p>
    <w:p w14:paraId="3A7E1ECA" w14:textId="77777777" w:rsidR="00836C0F" w:rsidRPr="00836C0F" w:rsidRDefault="00836C0F" w:rsidP="00836C0F">
      <w:pPr>
        <w:pStyle w:val="Kd"/>
        <w:rPr>
          <w:lang w:eastAsia="hu-HU"/>
        </w:rPr>
      </w:pPr>
      <w:r w:rsidRPr="00836C0F">
        <w:rPr>
          <w:lang w:eastAsia="hu-HU"/>
        </w:rPr>
        <w:t xml:space="preserve">      </w:t>
      </w:r>
      <w:proofErr w:type="spellStart"/>
      <w:r w:rsidRPr="00836C0F">
        <w:rPr>
          <w:lang w:eastAsia="hu-HU"/>
        </w:rPr>
        <w:t>error</w:t>
      </w:r>
      <w:proofErr w:type="spellEnd"/>
      <w:r w:rsidRPr="00836C0F">
        <w:rPr>
          <w:lang w:eastAsia="hu-HU"/>
        </w:rPr>
        <w:t xml:space="preserve"> </w:t>
      </w:r>
      <w:r w:rsidRPr="00836C0F">
        <w:rPr>
          <w:color w:val="569CD6"/>
          <w:lang w:eastAsia="hu-HU"/>
        </w:rPr>
        <w:t>=&gt;</w:t>
      </w:r>
      <w:r w:rsidRPr="00836C0F">
        <w:rPr>
          <w:lang w:eastAsia="hu-HU"/>
        </w:rPr>
        <w:t xml:space="preserve"> {</w:t>
      </w:r>
    </w:p>
    <w:p w14:paraId="136FF364" w14:textId="77777777" w:rsidR="00836C0F" w:rsidRPr="00836C0F" w:rsidRDefault="00836C0F" w:rsidP="00836C0F">
      <w:pPr>
        <w:pStyle w:val="Kd"/>
        <w:rPr>
          <w:lang w:eastAsia="hu-HU"/>
        </w:rPr>
      </w:pPr>
      <w:r w:rsidRPr="00836C0F">
        <w:rPr>
          <w:lang w:eastAsia="hu-HU"/>
        </w:rPr>
        <w:t xml:space="preserve">        </w:t>
      </w:r>
      <w:proofErr w:type="spellStart"/>
      <w:r w:rsidRPr="00836C0F">
        <w:rPr>
          <w:color w:val="569CD6"/>
          <w:lang w:eastAsia="hu-HU"/>
        </w:rPr>
        <w:t>this</w:t>
      </w:r>
      <w:r w:rsidRPr="00836C0F">
        <w:rPr>
          <w:lang w:eastAsia="hu-HU"/>
        </w:rPr>
        <w:t>.snackbar.open</w:t>
      </w:r>
      <w:proofErr w:type="spellEnd"/>
      <w:r w:rsidRPr="00836C0F">
        <w:rPr>
          <w:lang w:eastAsia="hu-HU"/>
        </w:rPr>
        <w:t>(</w:t>
      </w:r>
      <w:r w:rsidRPr="00836C0F">
        <w:rPr>
          <w:color w:val="CE9178"/>
          <w:lang w:eastAsia="hu-HU"/>
        </w:rPr>
        <w:t>"</w:t>
      </w:r>
      <w:proofErr w:type="spellStart"/>
      <w:r w:rsidRPr="00836C0F">
        <w:rPr>
          <w:color w:val="CE9178"/>
          <w:lang w:eastAsia="hu-HU"/>
        </w:rPr>
        <w:t>Wrong</w:t>
      </w:r>
      <w:proofErr w:type="spellEnd"/>
      <w:r w:rsidRPr="00836C0F">
        <w:rPr>
          <w:color w:val="CE9178"/>
          <w:lang w:eastAsia="hu-HU"/>
        </w:rPr>
        <w:t xml:space="preserve"> </w:t>
      </w:r>
      <w:proofErr w:type="spellStart"/>
      <w:r w:rsidRPr="00836C0F">
        <w:rPr>
          <w:color w:val="CE9178"/>
          <w:lang w:eastAsia="hu-HU"/>
        </w:rPr>
        <w:t>username</w:t>
      </w:r>
      <w:proofErr w:type="spellEnd"/>
      <w:r w:rsidRPr="00836C0F">
        <w:rPr>
          <w:color w:val="CE9178"/>
          <w:lang w:eastAsia="hu-HU"/>
        </w:rPr>
        <w:t xml:space="preserve"> </w:t>
      </w:r>
      <w:proofErr w:type="spellStart"/>
      <w:r w:rsidRPr="00836C0F">
        <w:rPr>
          <w:color w:val="CE9178"/>
          <w:lang w:eastAsia="hu-HU"/>
        </w:rPr>
        <w:t>or</w:t>
      </w:r>
      <w:proofErr w:type="spellEnd"/>
      <w:r w:rsidRPr="00836C0F">
        <w:rPr>
          <w:color w:val="CE9178"/>
          <w:lang w:eastAsia="hu-HU"/>
        </w:rPr>
        <w:t xml:space="preserve"> </w:t>
      </w:r>
      <w:proofErr w:type="spellStart"/>
      <w:r w:rsidRPr="00836C0F">
        <w:rPr>
          <w:color w:val="CE9178"/>
          <w:lang w:eastAsia="hu-HU"/>
        </w:rPr>
        <w:t>password</w:t>
      </w:r>
      <w:proofErr w:type="spellEnd"/>
      <w:r w:rsidRPr="00836C0F">
        <w:rPr>
          <w:color w:val="CE9178"/>
          <w:lang w:eastAsia="hu-HU"/>
        </w:rPr>
        <w:t>!"</w:t>
      </w:r>
      <w:r w:rsidRPr="00836C0F">
        <w:rPr>
          <w:lang w:eastAsia="hu-HU"/>
        </w:rPr>
        <w:t>);</w:t>
      </w:r>
    </w:p>
    <w:p w14:paraId="48D90C29" w14:textId="77777777" w:rsidR="00836C0F" w:rsidRPr="00836C0F" w:rsidRDefault="00836C0F" w:rsidP="00836C0F">
      <w:pPr>
        <w:pStyle w:val="Kd"/>
        <w:rPr>
          <w:lang w:eastAsia="hu-HU"/>
        </w:rPr>
      </w:pPr>
      <w:r w:rsidRPr="00836C0F">
        <w:rPr>
          <w:lang w:eastAsia="hu-HU"/>
        </w:rPr>
        <w:t xml:space="preserve">        </w:t>
      </w:r>
      <w:proofErr w:type="spellStart"/>
      <w:r w:rsidRPr="00836C0F">
        <w:rPr>
          <w:color w:val="569CD6"/>
          <w:lang w:eastAsia="hu-HU"/>
        </w:rPr>
        <w:t>this</w:t>
      </w:r>
      <w:r w:rsidRPr="00836C0F">
        <w:rPr>
          <w:lang w:eastAsia="hu-HU"/>
        </w:rPr>
        <w:t>.tokenService.deleteLocalStorage</w:t>
      </w:r>
      <w:proofErr w:type="spellEnd"/>
      <w:r w:rsidRPr="00836C0F">
        <w:rPr>
          <w:lang w:eastAsia="hu-HU"/>
        </w:rPr>
        <w:t>();</w:t>
      </w:r>
    </w:p>
    <w:p w14:paraId="49B449A6" w14:textId="77777777" w:rsidR="00836C0F" w:rsidRPr="00836C0F" w:rsidRDefault="00836C0F" w:rsidP="00836C0F">
      <w:pPr>
        <w:pStyle w:val="Kd"/>
        <w:rPr>
          <w:lang w:eastAsia="hu-HU"/>
        </w:rPr>
      </w:pPr>
      <w:r w:rsidRPr="00836C0F">
        <w:rPr>
          <w:lang w:eastAsia="hu-HU"/>
        </w:rPr>
        <w:t>      }</w:t>
      </w:r>
    </w:p>
    <w:p w14:paraId="247A4D75" w14:textId="77777777" w:rsidR="00836C0F" w:rsidRPr="00836C0F" w:rsidRDefault="00836C0F" w:rsidP="00836C0F">
      <w:pPr>
        <w:pStyle w:val="Kd"/>
        <w:rPr>
          <w:lang w:eastAsia="hu-HU"/>
        </w:rPr>
      </w:pPr>
      <w:r w:rsidRPr="00836C0F">
        <w:rPr>
          <w:lang w:eastAsia="hu-HU"/>
        </w:rPr>
        <w:t>    );</w:t>
      </w:r>
    </w:p>
    <w:p w14:paraId="7F59EE5B" w14:textId="77777777" w:rsidR="00836C0F" w:rsidRDefault="00836C0F" w:rsidP="007F2B42"/>
    <w:p w14:paraId="11ADB19B" w14:textId="3CB6B9E4" w:rsidR="00836C0F" w:rsidRDefault="004F14F9" w:rsidP="00836C0F">
      <w:r>
        <w:t>Ha a hívás sikeresen lefutott akkor az esetek többségében snackbar segítségével (</w:t>
      </w:r>
      <w:r>
        <w:fldChar w:fldCharType="begin"/>
      </w:r>
      <w:r>
        <w:instrText xml:space="preserve"> REF _Ref89659281 \r \h </w:instrText>
      </w:r>
      <w:r>
        <w:fldChar w:fldCharType="separate"/>
      </w:r>
      <w:r>
        <w:t>4.2.6</w:t>
      </w:r>
      <w:r>
        <w:fldChar w:fldCharType="end"/>
      </w:r>
      <w:r>
        <w:t xml:space="preserve">) kiírtuk a kívánt végeredményt (pl.: „Sikeres bejelentkezés”). Majd ezután a Router beépített osztály segítségével </w:t>
      </w:r>
      <w:proofErr w:type="spellStart"/>
      <w:r>
        <w:t>tovább</w:t>
      </w:r>
      <w:r w:rsidR="006028A8">
        <w:t>i</w:t>
      </w:r>
      <w:r>
        <w:t>rányítottuk</w:t>
      </w:r>
      <w:proofErr w:type="spellEnd"/>
      <w:r>
        <w:t xml:space="preserve"> a </w:t>
      </w:r>
      <w:r w:rsidR="006028A8">
        <w:t xml:space="preserve">főmenübe. </w:t>
      </w:r>
      <w:r>
        <w:t>Ha nem sikerült, akkor a szerveroldal által már egyszerűsített hibaértéket jelenítettük meg</w:t>
      </w:r>
      <w:r w:rsidR="00285692">
        <w:t xml:space="preserve"> az esetek többségében azonban előfordul, hogy saját hibaüzenetet íratunk ki</w:t>
      </w:r>
      <w:r>
        <w:t>.</w:t>
      </w:r>
    </w:p>
    <w:p w14:paraId="10D6472B" w14:textId="77777777" w:rsidR="00836C0F" w:rsidRDefault="00836C0F" w:rsidP="00836C0F">
      <w:pPr>
        <w:pStyle w:val="Cmsor4"/>
      </w:pPr>
      <w:r>
        <w:t>Barátlista komponens</w:t>
      </w:r>
    </w:p>
    <w:p w14:paraId="490646C8" w14:textId="67E5CD86" w:rsidR="00836C0F" w:rsidRDefault="00836C0F" w:rsidP="00836C0F">
      <w:r>
        <w:t xml:space="preserve">A barátok megjelenítése nem csak a háttérlogikája miatt érdekes. Ugyanis itt a megjelenítés részéhez is tartoznak </w:t>
      </w:r>
      <w:proofErr w:type="spellStart"/>
      <w:r>
        <w:t>újdonságok.Ez</w:t>
      </w:r>
      <w:proofErr w:type="spellEnd"/>
      <w:r>
        <w:t xml:space="preserve"> a beágyazott komponens alapvetően két helyen tud megjelenni. Az alapján, hogy hol van megjelenítve máshogy is kell viselkednie. Ugyanis, ha a menüben tartózkodik a játékos, akkor nem hívhatja meg a barátait játékra ellentétben, ha a váróban van.</w:t>
      </w:r>
    </w:p>
    <w:p w14:paraId="0AB60E06" w14:textId="3E6B00C2" w:rsidR="00836C0F" w:rsidRDefault="00836C0F" w:rsidP="00836C0F">
      <w:pPr>
        <w:ind w:firstLine="0"/>
      </w:pPr>
      <w:r>
        <w:t xml:space="preserve">Mivel más felületekbe van beágyazva, így a menü és a váró HTML fájljában kap helyet a barátlista. Megjelenítéskor úgynevezett „@Input()” segítségével tudjuk meghatározni, hogy a lista hol helyezkedik el, ugyanis a menü és a váró is küld egy </w:t>
      </w:r>
      <w:proofErr w:type="spellStart"/>
      <w:r>
        <w:t>bool</w:t>
      </w:r>
      <w:proofErr w:type="spellEnd"/>
      <w:r>
        <w:t xml:space="preserve"> értéket, hogy éppen ez a váró vagy sem. Azonban ugye másnak is kell megjelennie ettől függően. Ezt a HTML kódba </w:t>
      </w:r>
      <w:proofErr w:type="spellStart"/>
      <w:r>
        <w:t>beépítethető</w:t>
      </w:r>
      <w:proofErr w:type="spellEnd"/>
      <w:r>
        <w:t xml:space="preserve"> </w:t>
      </w:r>
      <w:proofErr w:type="spellStart"/>
      <w:r>
        <w:t>Angular</w:t>
      </w:r>
      <w:proofErr w:type="spellEnd"/>
      <w:r>
        <w:t xml:space="preserve"> specifikus „*</w:t>
      </w:r>
      <w:proofErr w:type="spellStart"/>
      <w:r>
        <w:t>ngIf</w:t>
      </w:r>
      <w:proofErr w:type="spellEnd"/>
      <w:r>
        <w:t xml:space="preserve">” intézi el, amely tulajdonképpen az alapján jeleníti meg az adott részt, hogy milyen értéket kap. </w:t>
      </w:r>
    </w:p>
    <w:p w14:paraId="7F8C21CC" w14:textId="4A33BE3F" w:rsidR="00406505" w:rsidRDefault="00836C0F" w:rsidP="00836C0F">
      <w:pPr>
        <w:ind w:firstLine="0"/>
      </w:pPr>
      <w:r>
        <w:t xml:space="preserve">Mint látható a képen ez egy lista, szóval alapvető követelmény, hogy a lista görgethető legyen és ne nyúljon túl a keretein. Erre is egy </w:t>
      </w:r>
      <w:proofErr w:type="spellStart"/>
      <w:r>
        <w:t>Angularos</w:t>
      </w:r>
      <w:proofErr w:type="spellEnd"/>
      <w:r>
        <w:t xml:space="preserve"> eszközt használunk. Az &lt;</w:t>
      </w:r>
      <w:proofErr w:type="spellStart"/>
      <w:r>
        <w:t>ng-scrollbar</w:t>
      </w:r>
      <w:proofErr w:type="spellEnd"/>
      <w:r>
        <w:t xml:space="preserve">&gt; a nevéből is adódóan egy görgethető felületet jelent. Ezen csak annyit állítottam, hogy a görgető doboz színe menjen a felület általános stílusához. Mivel több </w:t>
      </w:r>
      <w:r>
        <w:lastRenderedPageBreak/>
        <w:t xml:space="preserve">embert kell tudnia megjeleníteni így a szintén </w:t>
      </w:r>
      <w:proofErr w:type="spellStart"/>
      <w:r>
        <w:t>Angular</w:t>
      </w:r>
      <w:proofErr w:type="spellEnd"/>
      <w:r>
        <w:t xml:space="preserve"> specifikus eszközt használom, az „*</w:t>
      </w:r>
      <w:proofErr w:type="spellStart"/>
      <w:r>
        <w:t>ngFor</w:t>
      </w:r>
      <w:proofErr w:type="spellEnd"/>
      <w:r>
        <w:t xml:space="preserve">” mely hasonló funkciót lát el, mint a C#-os </w:t>
      </w:r>
      <w:proofErr w:type="spellStart"/>
      <w:r>
        <w:t>foreach</w:t>
      </w:r>
      <w:proofErr w:type="spellEnd"/>
      <w:r>
        <w:t xml:space="preserve">. </w:t>
      </w:r>
      <w:r>
        <w:rPr>
          <w:noProof/>
        </w:rPr>
        <w:drawing>
          <wp:anchor distT="0" distB="0" distL="114300" distR="114300" simplePos="0" relativeHeight="251664896" behindDoc="0" locked="0" layoutInCell="1" allowOverlap="1" wp14:anchorId="0B64C0EC" wp14:editId="0FF5225B">
            <wp:simplePos x="0" y="0"/>
            <wp:positionH relativeFrom="margin">
              <wp:align>left</wp:align>
            </wp:positionH>
            <wp:positionV relativeFrom="paragraph">
              <wp:posOffset>18221</wp:posOffset>
            </wp:positionV>
            <wp:extent cx="1766668" cy="5579707"/>
            <wp:effectExtent l="0" t="0" r="5080" b="254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766668" cy="5579707"/>
                    </a:xfrm>
                    <a:prstGeom prst="rect">
                      <a:avLst/>
                    </a:prstGeom>
                  </pic:spPr>
                </pic:pic>
              </a:graphicData>
            </a:graphic>
          </wp:anchor>
        </w:drawing>
      </w:r>
      <w:r w:rsidR="00F15CAF" w:rsidRPr="00836C0F">
        <w:t xml:space="preserve"> </w:t>
      </w:r>
    </w:p>
    <w:p w14:paraId="4D908278" w14:textId="096A44FC" w:rsidR="00AF0B36" w:rsidRDefault="00AF0B36" w:rsidP="00AF0B36">
      <w:pPr>
        <w:ind w:firstLine="0"/>
      </w:pPr>
      <w:r>
        <w:t xml:space="preserve">Mint látható a képen ez egy lista, szóval alapvető követelmény, hogy a lista görgethető legyen és ne nyúljon túl a keretein. Erre is egy </w:t>
      </w:r>
      <w:proofErr w:type="spellStart"/>
      <w:r>
        <w:t>Angularos</w:t>
      </w:r>
      <w:proofErr w:type="spellEnd"/>
      <w:r>
        <w:t xml:space="preserve"> eszközt használunk. Az &lt;</w:t>
      </w:r>
      <w:proofErr w:type="spellStart"/>
      <w:r>
        <w:t>ng-scrollbar</w:t>
      </w:r>
      <w:proofErr w:type="spellEnd"/>
      <w:r>
        <w:t xml:space="preserve">&gt; a nevéből is adódóan egy görgethető felületet jelent. Ezen csak annyit állítottam, hogy a görgető doboz színe menjen a felület általános stílusához. Mivel több embert kell tudnia megjeleníteni így a szintén </w:t>
      </w:r>
      <w:proofErr w:type="spellStart"/>
      <w:r>
        <w:t>Angular</w:t>
      </w:r>
      <w:proofErr w:type="spellEnd"/>
      <w:r>
        <w:t xml:space="preserve"> specifikus eszközt használom, az „*</w:t>
      </w:r>
      <w:proofErr w:type="spellStart"/>
      <w:r>
        <w:t>ngFor</w:t>
      </w:r>
      <w:proofErr w:type="spellEnd"/>
      <w:r>
        <w:t xml:space="preserve">” mely hasonló funkciót lát el, mint a C#-os </w:t>
      </w:r>
      <w:proofErr w:type="spellStart"/>
      <w:r>
        <w:t>foreach</w:t>
      </w:r>
      <w:proofErr w:type="spellEnd"/>
      <w:r>
        <w:t xml:space="preserve">. </w:t>
      </w:r>
    </w:p>
    <w:p w14:paraId="528DD384" w14:textId="6574A3C4" w:rsidR="00785AD7" w:rsidRDefault="00AF0B36" w:rsidP="000358C0">
      <w:r>
        <w:t>Ránézésre, még egy fontosabb probléma jön szembe. Ugyanis, ha a nevek hossza túlnyúlna azon a területen, amelyet számára kijelöltünk, akkor az belerondítana az összképbe. Erre megoldást egy CSS beállítás ad, mely ezt meggátolja azzal, hogyha túlnyúlna a szó akkor három darab pontot rak a végére.</w:t>
      </w:r>
    </w:p>
    <w:p w14:paraId="46BB7E5A" w14:textId="21EB2EF8" w:rsidR="00836C0F" w:rsidRDefault="00836C0F" w:rsidP="000358C0"/>
    <w:p w14:paraId="4A4FE428" w14:textId="0703DC8A" w:rsidR="00836C0F" w:rsidRDefault="00836C0F" w:rsidP="00836C0F">
      <w:r>
        <w:rPr>
          <w:noProof/>
        </w:rPr>
        <mc:AlternateContent>
          <mc:Choice Requires="wps">
            <w:drawing>
              <wp:anchor distT="0" distB="0" distL="114300" distR="114300" simplePos="0" relativeHeight="251663872" behindDoc="0" locked="0" layoutInCell="1" allowOverlap="1" wp14:anchorId="3A9F8428" wp14:editId="2967CF8A">
                <wp:simplePos x="0" y="0"/>
                <wp:positionH relativeFrom="margin">
                  <wp:align>left</wp:align>
                </wp:positionH>
                <wp:positionV relativeFrom="paragraph">
                  <wp:posOffset>313418</wp:posOffset>
                </wp:positionV>
                <wp:extent cx="1766570" cy="335280"/>
                <wp:effectExtent l="0" t="0" r="5080" b="7620"/>
                <wp:wrapSquare wrapText="bothSides"/>
                <wp:docPr id="17" name="Szövegdoboz 17"/>
                <wp:cNvGraphicFramePr/>
                <a:graphic xmlns:a="http://schemas.openxmlformats.org/drawingml/2006/main">
                  <a:graphicData uri="http://schemas.microsoft.com/office/word/2010/wordprocessingShape">
                    <wps:wsp>
                      <wps:cNvSpPr txBox="1"/>
                      <wps:spPr>
                        <a:xfrm>
                          <a:off x="0" y="0"/>
                          <a:ext cx="1766570" cy="335280"/>
                        </a:xfrm>
                        <a:prstGeom prst="rect">
                          <a:avLst/>
                        </a:prstGeom>
                        <a:solidFill>
                          <a:prstClr val="white"/>
                        </a:solidFill>
                        <a:ln>
                          <a:noFill/>
                        </a:ln>
                      </wps:spPr>
                      <wps:txbx>
                        <w:txbxContent>
                          <w:p w14:paraId="6FA99489" w14:textId="0C22A909" w:rsidR="00406505" w:rsidRPr="00634C72" w:rsidRDefault="0004213D" w:rsidP="0009051E">
                            <w:pPr>
                              <w:pStyle w:val="Kpalrs"/>
                              <w:rPr>
                                <w:noProof/>
                                <w:sz w:val="24"/>
                                <w:szCs w:val="24"/>
                              </w:rPr>
                            </w:pPr>
                            <w:r>
                              <w:rPr>
                                <w:noProof/>
                              </w:rPr>
                              <w:t>1</w:t>
                            </w:r>
                            <w:r w:rsidR="00406505">
                              <w:rPr>
                                <w:noProof/>
                              </w:rPr>
                              <w:fldChar w:fldCharType="begin"/>
                            </w:r>
                            <w:r w:rsidR="00406505">
                              <w:rPr>
                                <w:noProof/>
                              </w:rPr>
                              <w:instrText xml:space="preserve"> SEQ ábra \* ARABIC </w:instrText>
                            </w:r>
                            <w:r w:rsidR="00406505">
                              <w:rPr>
                                <w:noProof/>
                              </w:rPr>
                              <w:fldChar w:fldCharType="separate"/>
                            </w:r>
                            <w:r w:rsidR="0070291D">
                              <w:rPr>
                                <w:noProof/>
                              </w:rPr>
                              <w:t>3</w:t>
                            </w:r>
                            <w:r w:rsidR="00406505">
                              <w:rPr>
                                <w:noProof/>
                              </w:rPr>
                              <w:fldChar w:fldCharType="end"/>
                            </w:r>
                            <w:r w:rsidR="00406505">
                              <w:t>. ábra: Barát lista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F8428" id="Szövegdoboz 17" o:spid="_x0000_s1028" type="#_x0000_t202" style="position:absolute;left:0;text-align:left;margin-left:0;margin-top:24.7pt;width:139.1pt;height:26.4pt;z-index:2516638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" stroked="f">
                <v:textbox inset="0,0,0,0">
                  <w:txbxContent>
                    <w:p w14:paraId="6FA99489" w14:textId="0C22A909" w:rsidR="00406505" w:rsidRPr="00634C72" w:rsidRDefault="0004213D" w:rsidP="0009051E">
                      <w:pPr>
                        <w:pStyle w:val="Kpalrs"/>
                        <w:rPr>
                          <w:noProof/>
                          <w:sz w:val="24"/>
                          <w:szCs w:val="24"/>
                        </w:rPr>
                      </w:pPr>
                      <w:r>
                        <w:rPr>
                          <w:noProof/>
                        </w:rPr>
                        <w:t>1</w:t>
                      </w:r>
                      <w:r w:rsidR="00406505">
                        <w:rPr>
                          <w:noProof/>
                        </w:rPr>
                        <w:fldChar w:fldCharType="begin"/>
                      </w:r>
                      <w:r w:rsidR="00406505">
                        <w:rPr>
                          <w:noProof/>
                        </w:rPr>
                        <w:instrText xml:space="preserve"> SEQ ábra \* ARABIC </w:instrText>
                      </w:r>
                      <w:r w:rsidR="00406505">
                        <w:rPr>
                          <w:noProof/>
                        </w:rPr>
                        <w:fldChar w:fldCharType="separate"/>
                      </w:r>
                      <w:r w:rsidR="0070291D">
                        <w:rPr>
                          <w:noProof/>
                        </w:rPr>
                        <w:t>3</w:t>
                      </w:r>
                      <w:r w:rsidR="00406505">
                        <w:rPr>
                          <w:noProof/>
                        </w:rPr>
                        <w:fldChar w:fldCharType="end"/>
                      </w:r>
                      <w:r w:rsidR="00406505">
                        <w:t>. ábra: Barát lista</w:t>
                      </w:r>
                    </w:p>
                  </w:txbxContent>
                </v:textbox>
                <w10:wrap type="square" anchorx="margin"/>
              </v:shape>
            </w:pict>
          </mc:Fallback>
        </mc:AlternateContent>
      </w:r>
    </w:p>
    <w:p w14:paraId="3A304C7C" w14:textId="77777777" w:rsidR="00836C0F" w:rsidRDefault="00836C0F" w:rsidP="00836C0F"/>
    <w:p w14:paraId="44AAFBC6" w14:textId="3CD8A6F5" w:rsidR="00785AD7" w:rsidRDefault="00785AD7" w:rsidP="00785AD7">
      <w:pPr>
        <w:pStyle w:val="Cmsor4"/>
      </w:pPr>
      <w:r>
        <w:t>Váró</w:t>
      </w:r>
      <w:r w:rsidR="00D83CCA">
        <w:t xml:space="preserve"> és Menü</w:t>
      </w:r>
      <w:r>
        <w:t xml:space="preserve"> felület</w:t>
      </w:r>
    </w:p>
    <w:p w14:paraId="20324D13" w14:textId="62CAE753" w:rsidR="00D83CCA" w:rsidRPr="00D83CCA" w:rsidRDefault="00D83CCA" w:rsidP="00D83CCA">
      <w:r>
        <w:t xml:space="preserve">A menü az a felület, ahova egyből navigál a felhasználó a bejelentkezést követően. Itt több dolgot is tud csinálni. </w:t>
      </w:r>
      <w:r w:rsidR="00CB19AD">
        <w:t>Létre tud hozni egy új saját várót, ilyenkor egyből bekerül abba a váróba és az alábbi felület fogja fogadni, csak egy felhasználóval a listában. Ezen felül a képen látható jelszó használatával be tud a menüből csatlakozni másik várókba is. Természetesen, ha nem a megfelelő jelszót használja akkor hibaüzenettel a menüben marad. Meg tudja még tekinteni a korábbi játékainak eredményét. Ezen felül ki tud jelentkezni és törölni is tudja a felhasználóját.</w:t>
      </w:r>
    </w:p>
    <w:p w14:paraId="3CBA2F2B" w14:textId="77777777" w:rsidR="00986900" w:rsidRDefault="00986900" w:rsidP="00986900">
      <w:pPr>
        <w:pStyle w:val="Kp"/>
      </w:pPr>
      <w:r>
        <w:rPr>
          <w:noProof/>
        </w:rPr>
        <w:lastRenderedPageBreak/>
        <w:drawing>
          <wp:inline distT="0" distB="0" distL="0" distR="0" wp14:anchorId="0B3A6668" wp14:editId="4732BAD2">
            <wp:extent cx="5400040" cy="272796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27960"/>
                    </a:xfrm>
                    <a:prstGeom prst="rect">
                      <a:avLst/>
                    </a:prstGeom>
                  </pic:spPr>
                </pic:pic>
              </a:graphicData>
            </a:graphic>
          </wp:inline>
        </w:drawing>
      </w:r>
    </w:p>
    <w:p w14:paraId="338C8412" w14:textId="64040D95" w:rsidR="00785AD7" w:rsidRPr="00785AD7" w:rsidRDefault="00986900" w:rsidP="0009051E">
      <w:pPr>
        <w:pStyle w:val="Kpalrs"/>
      </w:pPr>
      <w:r>
        <w:t>1</w:t>
      </w:r>
      <w:r w:rsidR="004F0A1B">
        <w:fldChar w:fldCharType="begin"/>
      </w:r>
      <w:r w:rsidR="004F0A1B">
        <w:instrText xml:space="preserve"> SEQ ábra \* ARABIC </w:instrText>
      </w:r>
      <w:r w:rsidR="004F0A1B">
        <w:fldChar w:fldCharType="separate"/>
      </w:r>
      <w:r w:rsidR="0070291D">
        <w:rPr>
          <w:noProof/>
        </w:rPr>
        <w:t>4</w:t>
      </w:r>
      <w:r w:rsidR="004F0A1B">
        <w:rPr>
          <w:noProof/>
        </w:rPr>
        <w:fldChar w:fldCharType="end"/>
      </w:r>
      <w:r>
        <w:t>. ábra: Váró felülete</w:t>
      </w:r>
    </w:p>
    <w:p w14:paraId="63BBCDD5" w14:textId="1029C2C1" w:rsidR="00406505" w:rsidRDefault="00D83CCA" w:rsidP="009C7C3D">
      <w:r>
        <w:t xml:space="preserve">A váró felületén láthatjuk a legtöbb dolgot. Ugyanis itt nem csak maga a váró, de a chat komponens és a barátlista is megjelenik. </w:t>
      </w:r>
      <w:r w:rsidR="00CB19AD">
        <w:t xml:space="preserve">Létrehozásakor a backend generál egy egyedi jelszót a várónak. Ezt meg is jelenítjük rajta. Alatta láthatjuk a felhasználók listáját. </w:t>
      </w:r>
    </w:p>
    <w:p w14:paraId="2D2126DA" w14:textId="31B96D4F" w:rsidR="00CB19AD" w:rsidRDefault="00CB19AD" w:rsidP="009C7C3D">
      <w:r>
        <w:t xml:space="preserve">Végül legalul két gomb formájában helyet kap az indítás és az elhagyás. A kettő közül az indítás az érdekesebb, ugyanis erre külön szabályok vonatkoznak. Maga a gomb csak akkor jelenik meg számodra, ha a várót a te tulajdonodban áll. Minden más esetben ez a gomb a többi felhasználónak nem létezik. Ha a váró tulajdonosa elhagyja a várót akkor ez a jog átszáll másra. Ezen felül a gomb megnyomhatatlan mindaddig amíg nem jön be a váróba elegendő játékos. Ugyanis a játék specifikációja alapján minimum 4 és maximum 7 ember tudja játszani. Ez esetben elég a minimumra szűrni, ugyanis a váró alapból se enged be több embert mint 7. Azt is szűri, hogyha egyszer már rányomtunk akkor ne engedélyezze, hogy </w:t>
      </w:r>
      <w:proofErr w:type="spellStart"/>
      <w:r>
        <w:t>mégegyszer</w:t>
      </w:r>
      <w:proofErr w:type="spellEnd"/>
      <w:r>
        <w:t xml:space="preserve"> megtegyük, ne hívja ugyanazt a függvény két alkalommal is.</w:t>
      </w:r>
    </w:p>
    <w:p w14:paraId="09B2292A" w14:textId="57539CDA" w:rsidR="00863430" w:rsidRDefault="00863430" w:rsidP="00863430">
      <w:pPr>
        <w:pStyle w:val="Cmsor3"/>
      </w:pPr>
      <w:bookmarkStart w:id="143" w:name="_Toc89825985"/>
      <w:proofErr w:type="spellStart"/>
      <w:r>
        <w:t>Pipe</w:t>
      </w:r>
      <w:bookmarkEnd w:id="143"/>
      <w:proofErr w:type="spellEnd"/>
    </w:p>
    <w:p w14:paraId="3DB53DEC" w14:textId="281B243D" w:rsidR="00532F06" w:rsidRDefault="00532F06" w:rsidP="00532F06">
      <w:r>
        <w:t xml:space="preserve">A </w:t>
      </w:r>
      <w:proofErr w:type="spellStart"/>
      <w:r>
        <w:t>Pipe</w:t>
      </w:r>
      <w:proofErr w:type="spellEnd"/>
      <w:r>
        <w:t xml:space="preserve"> osztály</w:t>
      </w:r>
      <w:r w:rsidR="00795FA3">
        <w:t>ok</w:t>
      </w:r>
      <w:r>
        <w:t xml:space="preserve"> feladata</w:t>
      </w:r>
      <w:r w:rsidR="00795FA3">
        <w:t>, hogy szövegeket, dátumokat vagy akármilyen adatot átalakítsunk az általunk kívánt formára.</w:t>
      </w:r>
      <w:r>
        <w:t xml:space="preserve"> </w:t>
      </w:r>
      <w:r w:rsidR="00795FA3">
        <w:t>Az alkalmazásunkban például azt a feladatot látja el,</w:t>
      </w:r>
      <w:r>
        <w:t xml:space="preserve"> hogy az általunk kívánt </w:t>
      </w:r>
      <w:proofErr w:type="spellStart"/>
      <w:r w:rsidR="0004213D">
        <w:t>Enum</w:t>
      </w:r>
      <w:proofErr w:type="spellEnd"/>
      <w:r w:rsidR="0004213D">
        <w:t xml:space="preserve"> értéket olvasható szöveges formában </w:t>
      </w:r>
      <w:r w:rsidR="005D6B5E">
        <w:t>adja vissza</w:t>
      </w:r>
      <w:r w:rsidR="0004213D">
        <w:t xml:space="preserve">. Ugyanis, ha egy </w:t>
      </w:r>
      <w:proofErr w:type="spellStart"/>
      <w:r w:rsidR="0004213D">
        <w:t>enumot</w:t>
      </w:r>
      <w:proofErr w:type="spellEnd"/>
      <w:r w:rsidR="0004213D">
        <w:t xml:space="preserve"> próbálunk megjeleníteni a HTML-ből akkor egy számot fogunk látni.</w:t>
      </w:r>
    </w:p>
    <w:p w14:paraId="2ADB6F52" w14:textId="77777777" w:rsidR="0004213D" w:rsidRPr="0004213D" w:rsidRDefault="0004213D" w:rsidP="0004213D">
      <w:pPr>
        <w:pStyle w:val="Kd"/>
        <w:rPr>
          <w:color w:val="000000" w:themeColor="text1"/>
          <w:lang w:eastAsia="hu-HU"/>
        </w:rPr>
      </w:pPr>
      <w:r w:rsidRPr="0004213D">
        <w:rPr>
          <w:color w:val="000000" w:themeColor="text1"/>
          <w:lang w:eastAsia="hu-HU"/>
        </w:rPr>
        <w:lastRenderedPageBreak/>
        <w:t xml:space="preserve">  </w:t>
      </w:r>
      <w:proofErr w:type="spellStart"/>
      <w:r w:rsidRPr="0004213D">
        <w:rPr>
          <w:color w:val="000000" w:themeColor="text1"/>
          <w:lang w:eastAsia="hu-HU"/>
        </w:rPr>
        <w:t>private</w:t>
      </w:r>
      <w:proofErr w:type="spellEnd"/>
      <w:r w:rsidRPr="0004213D">
        <w:rPr>
          <w:color w:val="000000" w:themeColor="text1"/>
          <w:lang w:eastAsia="hu-HU"/>
        </w:rPr>
        <w:t xml:space="preserve"> </w:t>
      </w:r>
      <w:proofErr w:type="spellStart"/>
      <w:r w:rsidRPr="0004213D">
        <w:rPr>
          <w:color w:val="000000" w:themeColor="text1"/>
          <w:lang w:eastAsia="hu-HU"/>
        </w:rPr>
        <w:t>static</w:t>
      </w:r>
      <w:proofErr w:type="spellEnd"/>
      <w:r w:rsidRPr="0004213D">
        <w:rPr>
          <w:color w:val="000000" w:themeColor="text1"/>
          <w:lang w:eastAsia="hu-HU"/>
        </w:rPr>
        <w:t xml:space="preserve"> </w:t>
      </w:r>
      <w:proofErr w:type="spellStart"/>
      <w:r w:rsidRPr="0004213D">
        <w:rPr>
          <w:color w:val="000000" w:themeColor="text1"/>
          <w:lang w:eastAsia="hu-HU"/>
        </w:rPr>
        <w:t>lookup</w:t>
      </w:r>
      <w:proofErr w:type="spellEnd"/>
      <w:r w:rsidRPr="0004213D">
        <w:rPr>
          <w:color w:val="000000" w:themeColor="text1"/>
          <w:lang w:eastAsia="hu-HU"/>
        </w:rPr>
        <w:t xml:space="preserve"> = ["</w:t>
      </w:r>
      <w:proofErr w:type="spellStart"/>
      <w:r w:rsidRPr="0004213D">
        <w:rPr>
          <w:color w:val="000000" w:themeColor="text1"/>
          <w:lang w:eastAsia="hu-HU"/>
        </w:rPr>
        <w:t>Outlaw</w:t>
      </w:r>
      <w:proofErr w:type="spellEnd"/>
      <w:r w:rsidRPr="0004213D">
        <w:rPr>
          <w:color w:val="000000" w:themeColor="text1"/>
          <w:lang w:eastAsia="hu-HU"/>
        </w:rPr>
        <w:t>", "</w:t>
      </w:r>
      <w:proofErr w:type="spellStart"/>
      <w:r w:rsidRPr="0004213D">
        <w:rPr>
          <w:color w:val="000000" w:themeColor="text1"/>
          <w:lang w:eastAsia="hu-HU"/>
        </w:rPr>
        <w:t>Renegade</w:t>
      </w:r>
      <w:proofErr w:type="spellEnd"/>
      <w:r w:rsidRPr="0004213D">
        <w:rPr>
          <w:color w:val="000000" w:themeColor="text1"/>
          <w:lang w:eastAsia="hu-HU"/>
        </w:rPr>
        <w:t>", "Sheriff", "Vice"];</w:t>
      </w:r>
    </w:p>
    <w:p w14:paraId="3F4A74FB" w14:textId="77777777" w:rsidR="0004213D" w:rsidRPr="0004213D" w:rsidRDefault="0004213D" w:rsidP="0004213D">
      <w:pPr>
        <w:pStyle w:val="Kd"/>
        <w:rPr>
          <w:color w:val="000000" w:themeColor="text1"/>
          <w:lang w:eastAsia="hu-HU"/>
        </w:rPr>
      </w:pPr>
      <w:r w:rsidRPr="0004213D">
        <w:rPr>
          <w:color w:val="000000" w:themeColor="text1"/>
          <w:lang w:eastAsia="hu-HU"/>
        </w:rPr>
        <w:t xml:space="preserve">  </w:t>
      </w:r>
      <w:proofErr w:type="spellStart"/>
      <w:r w:rsidRPr="0004213D">
        <w:rPr>
          <w:color w:val="000000" w:themeColor="text1"/>
          <w:lang w:eastAsia="hu-HU"/>
        </w:rPr>
        <w:t>transform</w:t>
      </w:r>
      <w:proofErr w:type="spellEnd"/>
      <w:r w:rsidRPr="0004213D">
        <w:rPr>
          <w:color w:val="000000" w:themeColor="text1"/>
          <w:lang w:eastAsia="hu-HU"/>
        </w:rPr>
        <w:t>(</w:t>
      </w:r>
      <w:proofErr w:type="spellStart"/>
      <w:r w:rsidRPr="0004213D">
        <w:rPr>
          <w:color w:val="000000" w:themeColor="text1"/>
          <w:lang w:eastAsia="hu-HU"/>
        </w:rPr>
        <w:t>value</w:t>
      </w:r>
      <w:proofErr w:type="spellEnd"/>
      <w:r w:rsidRPr="0004213D">
        <w:rPr>
          <w:color w:val="000000" w:themeColor="text1"/>
          <w:lang w:eastAsia="hu-HU"/>
        </w:rPr>
        <w:t xml:space="preserve">: </w:t>
      </w:r>
      <w:proofErr w:type="spellStart"/>
      <w:r w:rsidRPr="0004213D">
        <w:rPr>
          <w:color w:val="000000" w:themeColor="text1"/>
          <w:lang w:eastAsia="hu-HU"/>
        </w:rPr>
        <w:t>RoleType</w:t>
      </w:r>
      <w:proofErr w:type="spellEnd"/>
      <w:r w:rsidRPr="0004213D">
        <w:rPr>
          <w:color w:val="000000" w:themeColor="text1"/>
          <w:lang w:eastAsia="hu-HU"/>
        </w:rPr>
        <w:t xml:space="preserve">): </w:t>
      </w:r>
      <w:proofErr w:type="spellStart"/>
      <w:r w:rsidRPr="0004213D">
        <w:rPr>
          <w:color w:val="000000" w:themeColor="text1"/>
          <w:lang w:eastAsia="hu-HU"/>
        </w:rPr>
        <w:t>string</w:t>
      </w:r>
      <w:proofErr w:type="spellEnd"/>
      <w:r w:rsidRPr="0004213D">
        <w:rPr>
          <w:color w:val="000000" w:themeColor="text1"/>
          <w:lang w:eastAsia="hu-HU"/>
        </w:rPr>
        <w:t xml:space="preserve"> {</w:t>
      </w:r>
    </w:p>
    <w:p w14:paraId="26769302" w14:textId="77777777" w:rsidR="0004213D" w:rsidRPr="0004213D" w:rsidRDefault="0004213D" w:rsidP="0004213D">
      <w:pPr>
        <w:pStyle w:val="Kd"/>
        <w:rPr>
          <w:color w:val="000000" w:themeColor="text1"/>
          <w:lang w:eastAsia="hu-HU"/>
        </w:rPr>
      </w:pPr>
      <w:r w:rsidRPr="0004213D">
        <w:rPr>
          <w:color w:val="000000" w:themeColor="text1"/>
          <w:lang w:eastAsia="hu-HU"/>
        </w:rPr>
        <w:t xml:space="preserve">    </w:t>
      </w:r>
      <w:proofErr w:type="spellStart"/>
      <w:r w:rsidRPr="0004213D">
        <w:rPr>
          <w:color w:val="000000" w:themeColor="text1"/>
          <w:lang w:eastAsia="hu-HU"/>
        </w:rPr>
        <w:t>return</w:t>
      </w:r>
      <w:proofErr w:type="spellEnd"/>
      <w:r w:rsidRPr="0004213D">
        <w:rPr>
          <w:color w:val="000000" w:themeColor="text1"/>
          <w:lang w:eastAsia="hu-HU"/>
        </w:rPr>
        <w:t xml:space="preserve"> </w:t>
      </w:r>
      <w:proofErr w:type="spellStart"/>
      <w:r w:rsidRPr="0004213D">
        <w:rPr>
          <w:color w:val="000000" w:themeColor="text1"/>
          <w:lang w:eastAsia="hu-HU"/>
        </w:rPr>
        <w:t>RoleTypePipe.lookup</w:t>
      </w:r>
      <w:proofErr w:type="spellEnd"/>
      <w:r w:rsidRPr="0004213D">
        <w:rPr>
          <w:color w:val="000000" w:themeColor="text1"/>
          <w:lang w:eastAsia="hu-HU"/>
        </w:rPr>
        <w:t>[</w:t>
      </w:r>
      <w:proofErr w:type="spellStart"/>
      <w:r w:rsidRPr="0004213D">
        <w:rPr>
          <w:color w:val="000000" w:themeColor="text1"/>
          <w:lang w:eastAsia="hu-HU"/>
        </w:rPr>
        <w:t>value</w:t>
      </w:r>
      <w:proofErr w:type="spellEnd"/>
      <w:r w:rsidRPr="0004213D">
        <w:rPr>
          <w:color w:val="000000" w:themeColor="text1"/>
          <w:lang w:eastAsia="hu-HU"/>
        </w:rPr>
        <w:t>];</w:t>
      </w:r>
    </w:p>
    <w:p w14:paraId="2DF274B1" w14:textId="0FF7B0B9" w:rsidR="0004213D" w:rsidRDefault="0004213D" w:rsidP="0004213D">
      <w:pPr>
        <w:pStyle w:val="Kd"/>
        <w:rPr>
          <w:color w:val="000000" w:themeColor="text1"/>
          <w:lang w:eastAsia="hu-HU"/>
        </w:rPr>
      </w:pPr>
      <w:r w:rsidRPr="0004213D">
        <w:rPr>
          <w:color w:val="000000" w:themeColor="text1"/>
          <w:lang w:eastAsia="hu-HU"/>
        </w:rPr>
        <w:t>  }</w:t>
      </w:r>
    </w:p>
    <w:p w14:paraId="50C37016" w14:textId="4CD3E94D" w:rsidR="0004213D" w:rsidRPr="00532F06" w:rsidRDefault="0004213D" w:rsidP="00532F06">
      <w:r>
        <w:t xml:space="preserve">Mint látható, </w:t>
      </w:r>
      <w:proofErr w:type="spellStart"/>
      <w:r>
        <w:t>string</w:t>
      </w:r>
      <w:proofErr w:type="spellEnd"/>
      <w:r>
        <w:t xml:space="preserve"> formában visszaadja az általunk kívánt értéket. Használata egyszerű, a </w:t>
      </w:r>
      <w:r w:rsidR="00341E17">
        <w:t xml:space="preserve">HTML-ben ahol meg szeretnék jeleníteni az </w:t>
      </w:r>
      <w:proofErr w:type="spellStart"/>
      <w:r w:rsidR="00341E17">
        <w:t>enumot</w:t>
      </w:r>
      <w:proofErr w:type="spellEnd"/>
      <w:r w:rsidR="00341E17">
        <w:t xml:space="preserve"> </w:t>
      </w:r>
      <w:proofErr w:type="spellStart"/>
      <w:r w:rsidR="00341E17">
        <w:t>amögé</w:t>
      </w:r>
      <w:proofErr w:type="spellEnd"/>
      <w:r w:rsidR="00341E17">
        <w:t xml:space="preserve"> beírjuk egy vonal mögé a </w:t>
      </w:r>
      <w:proofErr w:type="spellStart"/>
      <w:r w:rsidR="00341E17">
        <w:t>pipe</w:t>
      </w:r>
      <w:proofErr w:type="spellEnd"/>
      <w:r w:rsidR="00341E17">
        <w:t xml:space="preserve"> nevét ( | </w:t>
      </w:r>
      <w:proofErr w:type="spellStart"/>
      <w:r w:rsidR="00341E17">
        <w:t>rol</w:t>
      </w:r>
      <w:r w:rsidR="00795FA3">
        <w:t>e</w:t>
      </w:r>
      <w:r w:rsidR="00341E17">
        <w:t>Type</w:t>
      </w:r>
      <w:proofErr w:type="spellEnd"/>
      <w:r w:rsidR="00341E17">
        <w:t xml:space="preserve"> ).</w:t>
      </w:r>
    </w:p>
    <w:p w14:paraId="4554E09D" w14:textId="5A987027" w:rsidR="00863430" w:rsidRDefault="00863430" w:rsidP="00863430">
      <w:pPr>
        <w:pStyle w:val="Cmsor3"/>
      </w:pPr>
      <w:bookmarkStart w:id="144" w:name="_Toc89825986"/>
      <w:proofErr w:type="spellStart"/>
      <w:r>
        <w:t>Guard</w:t>
      </w:r>
      <w:bookmarkEnd w:id="144"/>
      <w:proofErr w:type="spellEnd"/>
    </w:p>
    <w:p w14:paraId="251360BD" w14:textId="7E4BC7CD" w:rsidR="00341E17" w:rsidRDefault="00795FA3" w:rsidP="00341E17">
      <w:r>
        <w:t xml:space="preserve">A </w:t>
      </w:r>
      <w:proofErr w:type="spellStart"/>
      <w:r>
        <w:t>guardok</w:t>
      </w:r>
      <w:proofErr w:type="spellEnd"/>
      <w:r>
        <w:t xml:space="preserve"> feladata, hogy a „őrködjenek” afelett, hogy az adott útvonal melyet a felhasználó éppen megnyit arra jogosult e vagy sem. Azonban számunkra ez olyan feladatot lát el, hogy az adott felhasználó mindig a helyes oldalon legyen. Ugyanis, ha a játékos már korábban létrehozott egy várót, de úgy dönt, hogy visszanavigál a bejelentkező felületre, akkor bejelentkezés után alaphelyzetben a menüben lenne. Ez azért okozna problémát mert létre tudna hozni egy új várót, amit alap esetben nem lenne szabad.</w:t>
      </w:r>
    </w:p>
    <w:p w14:paraId="3C3CF7D6" w14:textId="2E130A8C" w:rsidR="00795FA3" w:rsidRDefault="00795FA3" w:rsidP="00341E17">
      <w:r>
        <w:t xml:space="preserve">Ehhez hasonló problémákra nyújt megoldást számunkra a </w:t>
      </w:r>
      <w:proofErr w:type="spellStart"/>
      <w:r>
        <w:t>guard</w:t>
      </w:r>
      <w:proofErr w:type="spellEnd"/>
      <w:r w:rsidR="00FC2C90">
        <w:t>.</w:t>
      </w:r>
      <w:r>
        <w:t xml:space="preserve"> </w:t>
      </w:r>
      <w:r w:rsidR="00FC2C90">
        <w:t>Megadjuk</w:t>
      </w:r>
      <w:r>
        <w:t xml:space="preserve"> minden szükséges komponensnek</w:t>
      </w:r>
      <w:r w:rsidR="00FC2C90">
        <w:t xml:space="preserve">, </w:t>
      </w:r>
      <w:r>
        <w:t xml:space="preserve">hogy vegye figyelembe az általunk létrehozott </w:t>
      </w:r>
      <w:proofErr w:type="spellStart"/>
      <w:r>
        <w:t>AuthGuard</w:t>
      </w:r>
      <w:proofErr w:type="spellEnd"/>
      <w:r>
        <w:t>-ot</w:t>
      </w:r>
      <w:r w:rsidR="00FC2C90">
        <w:t xml:space="preserve">. A </w:t>
      </w:r>
      <w:proofErr w:type="spellStart"/>
      <w:r w:rsidR="00FC2C90">
        <w:t>Guard</w:t>
      </w:r>
      <w:proofErr w:type="spellEnd"/>
      <w:r w:rsidR="00FC2C90">
        <w:t xml:space="preserve"> implementálja a szükséges </w:t>
      </w:r>
      <w:proofErr w:type="spellStart"/>
      <w:r w:rsidR="00FC2C90">
        <w:t>CanActivate</w:t>
      </w:r>
      <w:proofErr w:type="spellEnd"/>
      <w:r w:rsidR="00FC2C90">
        <w:t xml:space="preserve"> osztályt. majd annak a </w:t>
      </w:r>
      <w:proofErr w:type="spellStart"/>
      <w:r w:rsidR="00FC2C90">
        <w:t>canActive</w:t>
      </w:r>
      <w:proofErr w:type="spellEnd"/>
      <w:r w:rsidR="00FC2C90">
        <w:t xml:space="preserve"> függvényét felüldefiniáljuk. Itt </w:t>
      </w:r>
      <w:proofErr w:type="spellStart"/>
      <w:r w:rsidR="00FC2C90">
        <w:t>tuljadonképen</w:t>
      </w:r>
      <w:proofErr w:type="spellEnd"/>
      <w:r w:rsidR="00FC2C90">
        <w:t xml:space="preserve"> lekérdezzük, hogy az aktuális felhasználónak melyik oldalon is kéne tartózkodnia. </w:t>
      </w:r>
    </w:p>
    <w:p w14:paraId="2B887B6C" w14:textId="3A0EBF6D" w:rsidR="00FC2C90" w:rsidRPr="00341E17" w:rsidRDefault="00FC2C90" w:rsidP="00341E17">
      <w:r>
        <w:t xml:space="preserve">Elsőként megnézzük, hogy érvényes-e még az általa használt </w:t>
      </w:r>
      <w:proofErr w:type="spellStart"/>
      <w:r>
        <w:t>token</w:t>
      </w:r>
      <w:proofErr w:type="spellEnd"/>
      <w:r>
        <w:t>. Ha nem akkor a bejelentkező felületre navigáljuk. Ezután egy végpont hívással megtudjuk, hogy hol kéne lennie. Ez a végpont visszaadja, a várónak és a játéknak a kulcsát. Ha ezek üresek (null értéket vesznek fel) akkor a játékost a menübe navigálja. Ezen logikán haladva, rakja a váróba és a játékba is a játékost. Ez meggátolja, például azt is, hogyha egy váróból vissza gombbal vagy URL átírással szeretne a felhasználó helyet változtatni, ugyanis automatikusa visszakerül a megfelelő helyére.</w:t>
      </w:r>
    </w:p>
    <w:p w14:paraId="4BB84286" w14:textId="42821105" w:rsidR="00553471" w:rsidRDefault="00553471" w:rsidP="00553471">
      <w:pPr>
        <w:pStyle w:val="Cmsor3"/>
      </w:pPr>
      <w:bookmarkStart w:id="145" w:name="_Toc89825987"/>
      <w:bookmarkStart w:id="146" w:name="_Ref89659281"/>
      <w:proofErr w:type="spellStart"/>
      <w:r>
        <w:t>WebSocket</w:t>
      </w:r>
      <w:bookmarkEnd w:id="145"/>
      <w:proofErr w:type="spellEnd"/>
    </w:p>
    <w:p w14:paraId="12D3D173" w14:textId="5CA3CEB2" w:rsidR="00553471" w:rsidRDefault="00553471" w:rsidP="00553471">
      <w:r>
        <w:t xml:space="preserve">A frontenden használt </w:t>
      </w:r>
      <w:proofErr w:type="spellStart"/>
      <w:r>
        <w:t>WebSocket</w:t>
      </w:r>
      <w:proofErr w:type="spellEnd"/>
      <w:r>
        <w:t xml:space="preserve"> technológiát a </w:t>
      </w:r>
      <w:proofErr w:type="spellStart"/>
      <w:r>
        <w:t>SignalR</w:t>
      </w:r>
      <w:proofErr w:type="spellEnd"/>
      <w:r>
        <w:t xml:space="preserve">-t leginkább a beépített chat komponens bemutatása segítésével fogom tudni a legjobban átadni. </w:t>
      </w:r>
      <w:r w:rsidR="00252241">
        <w:t>Ezt a társammal fejlesztettük le</w:t>
      </w:r>
      <w:r w:rsidR="00F85C8F">
        <w:t xml:space="preserve"> </w:t>
      </w:r>
      <w:r w:rsidR="00252241">
        <w:t xml:space="preserve">úgy, hogy én implementáltam a háttérlogika részét ő pedig a kinézetét </w:t>
      </w:r>
      <w:r w:rsidR="00F85C8F">
        <w:t>fejlesztette</w:t>
      </w:r>
      <w:r w:rsidR="00252241">
        <w:t xml:space="preserve">. </w:t>
      </w:r>
    </w:p>
    <w:p w14:paraId="103919CE" w14:textId="77777777" w:rsidR="00391101" w:rsidRDefault="00252241" w:rsidP="00553471">
      <w:r>
        <w:lastRenderedPageBreak/>
        <w:t xml:space="preserve">Ahhoz, hogy létrejöhessen egy kapcsolat a szerveroldal és a kliens között elsőként </w:t>
      </w:r>
      <w:r w:rsidR="008846BA">
        <w:t xml:space="preserve">fel kell építeni ezt a kapcsolatot. Ehhez a </w:t>
      </w:r>
      <w:proofErr w:type="spellStart"/>
      <w:r w:rsidR="008846BA">
        <w:t>signalR.HubConnectiont</w:t>
      </w:r>
      <w:proofErr w:type="spellEnd"/>
      <w:r w:rsidR="008846BA">
        <w:t xml:space="preserve">-t kell definiálni. A szerver oldalon már beállított útvonalat használva </w:t>
      </w:r>
      <w:proofErr w:type="spellStart"/>
      <w:r w:rsidR="008846BA">
        <w:t>query</w:t>
      </w:r>
      <w:proofErr w:type="spellEnd"/>
      <w:r w:rsidR="008846BA">
        <w:t xml:space="preserve"> értékként át kell adni az </w:t>
      </w:r>
      <w:proofErr w:type="spellStart"/>
      <w:r w:rsidR="008846BA">
        <w:t>access</w:t>
      </w:r>
      <w:proofErr w:type="spellEnd"/>
      <w:r w:rsidR="008846BA">
        <w:t xml:space="preserve"> </w:t>
      </w:r>
      <w:proofErr w:type="spellStart"/>
      <w:r w:rsidR="008846BA">
        <w:t>token</w:t>
      </w:r>
      <w:proofErr w:type="spellEnd"/>
      <w:r w:rsidR="008846BA">
        <w:t xml:space="preserve">-t, ezáltal tudni fogja a szerver, hogy ki használja. </w:t>
      </w:r>
    </w:p>
    <w:p w14:paraId="453DCDE7" w14:textId="6F10FA7F" w:rsidR="00391101" w:rsidRDefault="00391101" w:rsidP="00553471">
      <w:r>
        <w:t xml:space="preserve">A kapcsolat felállítása után azokat a függvényeket, amelyeket a backenden </w:t>
      </w:r>
      <w:proofErr w:type="spellStart"/>
      <w:r>
        <w:t>interfaceben</w:t>
      </w:r>
      <w:proofErr w:type="spellEnd"/>
      <w:r>
        <w:t xml:space="preserve"> </w:t>
      </w:r>
      <w:proofErr w:type="spellStart"/>
      <w:r>
        <w:t>adtun</w:t>
      </w:r>
      <w:proofErr w:type="spellEnd"/>
      <w:r>
        <w:t xml:space="preserve"> meg, meg kell </w:t>
      </w:r>
      <w:proofErr w:type="spellStart"/>
      <w:r>
        <w:t>felelteni</w:t>
      </w:r>
      <w:proofErr w:type="spellEnd"/>
      <w:r>
        <w:t xml:space="preserve"> egy frontendes függvénnyé.</w:t>
      </w:r>
    </w:p>
    <w:p w14:paraId="59024416" w14:textId="46FADEA0" w:rsidR="00391101" w:rsidRPr="00391101" w:rsidRDefault="00391101" w:rsidP="00391101">
      <w:pPr>
        <w:pStyle w:val="Kd"/>
        <w:rPr>
          <w:lang w:eastAsia="hu-HU"/>
        </w:rPr>
      </w:pPr>
      <w:r>
        <w:t xml:space="preserve"> </w:t>
      </w:r>
      <w:r w:rsidRPr="00391101">
        <w:rPr>
          <w:color w:val="569CD6"/>
          <w:lang w:eastAsia="hu-HU"/>
        </w:rPr>
        <w:t>this</w:t>
      </w:r>
      <w:r w:rsidRPr="00391101">
        <w:rPr>
          <w:lang w:eastAsia="hu-HU"/>
        </w:rPr>
        <w:t>.</w:t>
      </w:r>
      <w:proofErr w:type="spellStart"/>
      <w:r w:rsidRPr="00391101">
        <w:rPr>
          <w:lang w:eastAsia="hu-HU"/>
        </w:rPr>
        <w:t>connection</w:t>
      </w:r>
      <w:proofErr w:type="spellEnd"/>
      <w:r w:rsidRPr="00391101">
        <w:rPr>
          <w:lang w:eastAsia="hu-HU"/>
        </w:rPr>
        <w:t>?.</w:t>
      </w:r>
      <w:proofErr w:type="spellStart"/>
      <w:r w:rsidRPr="00391101">
        <w:rPr>
          <w:lang w:eastAsia="hu-HU"/>
        </w:rPr>
        <w:t>on</w:t>
      </w:r>
      <w:proofErr w:type="spellEnd"/>
      <w:r w:rsidRPr="00391101">
        <w:rPr>
          <w:lang w:eastAsia="hu-HU"/>
        </w:rPr>
        <w:t>(</w:t>
      </w:r>
      <w:r w:rsidRPr="00391101">
        <w:rPr>
          <w:color w:val="CE9178"/>
          <w:lang w:eastAsia="hu-HU"/>
        </w:rPr>
        <w:t>"</w:t>
      </w:r>
      <w:proofErr w:type="spellStart"/>
      <w:r w:rsidRPr="00391101">
        <w:rPr>
          <w:color w:val="CE9178"/>
          <w:lang w:eastAsia="hu-HU"/>
        </w:rPr>
        <w:t>SetMessage</w:t>
      </w:r>
      <w:proofErr w:type="spellEnd"/>
      <w:r w:rsidRPr="00391101">
        <w:rPr>
          <w:color w:val="CE9178"/>
          <w:lang w:eastAsia="hu-HU"/>
        </w:rPr>
        <w:t>"</w:t>
      </w:r>
      <w:r w:rsidRPr="00391101">
        <w:rPr>
          <w:lang w:eastAsia="hu-HU"/>
        </w:rPr>
        <w:t xml:space="preserve">, </w:t>
      </w:r>
      <w:proofErr w:type="spellStart"/>
      <w:r w:rsidRPr="00391101">
        <w:rPr>
          <w:lang w:eastAsia="hu-HU"/>
        </w:rPr>
        <w:t>message</w:t>
      </w:r>
      <w:proofErr w:type="spellEnd"/>
      <w:r w:rsidRPr="00391101">
        <w:rPr>
          <w:lang w:eastAsia="hu-HU"/>
        </w:rPr>
        <w:t xml:space="preserve"> </w:t>
      </w:r>
      <w:r w:rsidRPr="00391101">
        <w:rPr>
          <w:color w:val="569CD6"/>
          <w:lang w:eastAsia="hu-HU"/>
        </w:rPr>
        <w:t>=&gt;</w:t>
      </w:r>
      <w:r w:rsidRPr="00391101">
        <w:rPr>
          <w:lang w:eastAsia="hu-HU"/>
        </w:rPr>
        <w:t xml:space="preserve"> </w:t>
      </w:r>
      <w:proofErr w:type="spellStart"/>
      <w:r w:rsidRPr="00391101">
        <w:rPr>
          <w:color w:val="569CD6"/>
          <w:lang w:eastAsia="hu-HU"/>
        </w:rPr>
        <w:t>this</w:t>
      </w:r>
      <w:r w:rsidRPr="00391101">
        <w:rPr>
          <w:lang w:eastAsia="hu-HU"/>
        </w:rPr>
        <w:t>.setMessage</w:t>
      </w:r>
      <w:proofErr w:type="spellEnd"/>
      <w:r w:rsidRPr="00391101">
        <w:rPr>
          <w:lang w:eastAsia="hu-HU"/>
        </w:rPr>
        <w:t>(</w:t>
      </w:r>
      <w:proofErr w:type="spellStart"/>
      <w:r w:rsidRPr="00391101">
        <w:rPr>
          <w:lang w:eastAsia="hu-HU"/>
        </w:rPr>
        <w:t>message</w:t>
      </w:r>
      <w:proofErr w:type="spellEnd"/>
      <w:r w:rsidRPr="00391101">
        <w:rPr>
          <w:lang w:eastAsia="hu-HU"/>
        </w:rPr>
        <w:t>));</w:t>
      </w:r>
    </w:p>
    <w:p w14:paraId="61A05110" w14:textId="77777777" w:rsidR="00391101" w:rsidRDefault="00391101" w:rsidP="00553471">
      <w:r>
        <w:t xml:space="preserve">Az első paraméter a pontos neve annak a függvénynek, ami backend oldalon definiálva lett. Majd ehhez társítunk második paraméterként egy frontend oldalon definiált függvényt, jelen esetben egy üzenet csatolását. </w:t>
      </w:r>
    </w:p>
    <w:p w14:paraId="64241736" w14:textId="579B6914" w:rsidR="00A126AF" w:rsidRDefault="00391101" w:rsidP="00553471">
      <w:r>
        <w:t xml:space="preserve">Azonban nem csak arra van lehetőség, hogy a backend oldal visszahívjon a frontendre, ez fordítva is működik, erre szolgál az </w:t>
      </w:r>
      <w:proofErr w:type="spellStart"/>
      <w:r>
        <w:t>connection</w:t>
      </w:r>
      <w:proofErr w:type="spellEnd"/>
      <w:r>
        <w:t xml:space="preserve"> </w:t>
      </w:r>
      <w:proofErr w:type="spellStart"/>
      <w:r>
        <w:t>invoke</w:t>
      </w:r>
      <w:proofErr w:type="spellEnd"/>
      <w:r>
        <w:t xml:space="preserve"> függvénye. A chat komponensnél például, az indításkor be kell csatlakozni a szobába. Paraméterezése hasonló a korábban bemutatott </w:t>
      </w:r>
      <w:proofErr w:type="spellStart"/>
      <w:r>
        <w:t>fügvényéhez</w:t>
      </w:r>
      <w:proofErr w:type="spellEnd"/>
      <w:r>
        <w:t xml:space="preserve">. Itt is meg kell adni </w:t>
      </w:r>
      <w:proofErr w:type="spellStart"/>
      <w:r>
        <w:t>stringbe</w:t>
      </w:r>
      <w:proofErr w:type="spellEnd"/>
      <w:r>
        <w:t xml:space="preserve"> a függvény nevét, majd egyéb paraméterekben</w:t>
      </w:r>
      <w:r w:rsidR="00A126AF">
        <w:t>,</w:t>
      </w:r>
      <w:r>
        <w:t xml:space="preserve"> ha a kiválasztott metódus tartalmaz paramétert.</w:t>
      </w:r>
    </w:p>
    <w:p w14:paraId="515AC9BB" w14:textId="79986DC2" w:rsidR="00252241" w:rsidRPr="00553471" w:rsidRDefault="00391101" w:rsidP="00553471">
      <w:r>
        <w:t xml:space="preserve"> </w:t>
      </w:r>
      <w:r w:rsidR="00A126AF">
        <w:t xml:space="preserve">A komponens megszűnésekor ezekről le is kell iratkozni, majd a végén teljesen megszüntetni a kapcsolatot. </w:t>
      </w:r>
    </w:p>
    <w:p w14:paraId="555AE214" w14:textId="09D46DB0" w:rsidR="00863430" w:rsidRDefault="00863430" w:rsidP="00863430">
      <w:pPr>
        <w:pStyle w:val="Cmsor3"/>
      </w:pPr>
      <w:bookmarkStart w:id="147" w:name="_Toc89825988"/>
      <w:r>
        <w:t>Snackbar</w:t>
      </w:r>
      <w:bookmarkEnd w:id="146"/>
      <w:bookmarkEnd w:id="147"/>
    </w:p>
    <w:p w14:paraId="3580B854" w14:textId="69CA8B76" w:rsidR="00511861" w:rsidRDefault="00511861" w:rsidP="00511861">
      <w:r>
        <w:t xml:space="preserve">A snackbar egy úgynevezett </w:t>
      </w:r>
      <w:proofErr w:type="spellStart"/>
      <w:r>
        <w:t>angular</w:t>
      </w:r>
      <w:proofErr w:type="spellEnd"/>
      <w:r>
        <w:t xml:space="preserve"> </w:t>
      </w:r>
      <w:proofErr w:type="spellStart"/>
      <w:r>
        <w:t>material</w:t>
      </w:r>
      <w:proofErr w:type="spellEnd"/>
      <w:r>
        <w:t xml:space="preserve">. Ez tulajdonképpen egy </w:t>
      </w:r>
      <w:proofErr w:type="spellStart"/>
      <w:r>
        <w:t>testreszabható</w:t>
      </w:r>
      <w:proofErr w:type="spellEnd"/>
      <w:r>
        <w:t xml:space="preserve"> </w:t>
      </w:r>
      <w:proofErr w:type="spellStart"/>
      <w:r>
        <w:t>alert</w:t>
      </w:r>
      <w:proofErr w:type="spellEnd"/>
      <w:r>
        <w:t xml:space="preserve"> </w:t>
      </w:r>
      <w:proofErr w:type="spellStart"/>
      <w:r>
        <w:t>box</w:t>
      </w:r>
      <w:proofErr w:type="spellEnd"/>
      <w:r>
        <w:t xml:space="preserve">. A számára létrehozott </w:t>
      </w:r>
      <w:proofErr w:type="spellStart"/>
      <w:r>
        <w:t>serviceben</w:t>
      </w:r>
      <w:proofErr w:type="spellEnd"/>
      <w:r>
        <w:t xml:space="preserve"> egy függvényt definiálunk. Ennek a függvények paraméterként továbbítjuk a megjeleníteni kívánt üzenetet. Majd a konstruktorban beinjektált </w:t>
      </w:r>
      <w:proofErr w:type="spellStart"/>
      <w:r>
        <w:t>MatSnackBar</w:t>
      </w:r>
      <w:proofErr w:type="spellEnd"/>
      <w:r>
        <w:t xml:space="preserve"> osztály </w:t>
      </w:r>
      <w:proofErr w:type="spellStart"/>
      <w:r>
        <w:t>open</w:t>
      </w:r>
      <w:proofErr w:type="spellEnd"/>
      <w:r>
        <w:t xml:space="preserve"> függvényét felhasználva továbbítjuk az üzenetet neki, beállítjuk, hogy mennyi ideig legyen megnyitva az üzenet és végül állítunk neki egy általunk definiált CSS osztályt.</w:t>
      </w:r>
    </w:p>
    <w:p w14:paraId="3466890D" w14:textId="77777777" w:rsidR="00511861" w:rsidRPr="00511861" w:rsidRDefault="00511861" w:rsidP="00511861">
      <w:pPr>
        <w:pStyle w:val="Kd"/>
        <w:rPr>
          <w:lang w:eastAsia="hu-HU"/>
        </w:rPr>
      </w:pPr>
      <w:r w:rsidRPr="00511861">
        <w:rPr>
          <w:lang w:eastAsia="hu-HU"/>
        </w:rPr>
        <w:t xml:space="preserve">  </w:t>
      </w:r>
      <w:proofErr w:type="spellStart"/>
      <w:r w:rsidRPr="00511861">
        <w:rPr>
          <w:lang w:eastAsia="hu-HU"/>
        </w:rPr>
        <w:t>open</w:t>
      </w:r>
      <w:proofErr w:type="spellEnd"/>
      <w:r w:rsidRPr="00511861">
        <w:rPr>
          <w:lang w:eastAsia="hu-HU"/>
        </w:rPr>
        <w:t>(</w:t>
      </w:r>
      <w:proofErr w:type="spellStart"/>
      <w:r w:rsidRPr="00511861">
        <w:rPr>
          <w:lang w:eastAsia="hu-HU"/>
        </w:rPr>
        <w:t>message</w:t>
      </w:r>
      <w:proofErr w:type="spellEnd"/>
      <w:r w:rsidRPr="00511861">
        <w:rPr>
          <w:lang w:eastAsia="hu-HU"/>
        </w:rPr>
        <w:t xml:space="preserve">: </w:t>
      </w:r>
      <w:proofErr w:type="spellStart"/>
      <w:r w:rsidRPr="00511861">
        <w:rPr>
          <w:lang w:eastAsia="hu-HU"/>
        </w:rPr>
        <w:t>string</w:t>
      </w:r>
      <w:proofErr w:type="spellEnd"/>
      <w:r w:rsidRPr="00511861">
        <w:rPr>
          <w:lang w:eastAsia="hu-HU"/>
        </w:rPr>
        <w:t>) {</w:t>
      </w:r>
    </w:p>
    <w:p w14:paraId="5CA477A3" w14:textId="77777777" w:rsidR="00511861" w:rsidRPr="00511861" w:rsidRDefault="00511861" w:rsidP="00511861">
      <w:pPr>
        <w:pStyle w:val="Kd"/>
        <w:rPr>
          <w:lang w:eastAsia="hu-HU"/>
        </w:rPr>
      </w:pPr>
      <w:r w:rsidRPr="00511861">
        <w:rPr>
          <w:lang w:eastAsia="hu-HU"/>
        </w:rPr>
        <w:t xml:space="preserve">    </w:t>
      </w:r>
      <w:proofErr w:type="spellStart"/>
      <w:r w:rsidRPr="00511861">
        <w:rPr>
          <w:color w:val="569CD6"/>
          <w:lang w:eastAsia="hu-HU"/>
        </w:rPr>
        <w:t>this</w:t>
      </w:r>
      <w:r w:rsidRPr="00511861">
        <w:rPr>
          <w:lang w:eastAsia="hu-HU"/>
        </w:rPr>
        <w:t>.snackBar.open</w:t>
      </w:r>
      <w:proofErr w:type="spellEnd"/>
      <w:r w:rsidRPr="00511861">
        <w:rPr>
          <w:lang w:eastAsia="hu-HU"/>
        </w:rPr>
        <w:t>(</w:t>
      </w:r>
      <w:proofErr w:type="spellStart"/>
      <w:r w:rsidRPr="00511861">
        <w:rPr>
          <w:lang w:eastAsia="hu-HU"/>
        </w:rPr>
        <w:t>message</w:t>
      </w:r>
      <w:proofErr w:type="spellEnd"/>
      <w:r w:rsidRPr="00511861">
        <w:rPr>
          <w:lang w:eastAsia="hu-HU"/>
        </w:rPr>
        <w:t xml:space="preserve">, </w:t>
      </w:r>
      <w:r w:rsidRPr="00511861">
        <w:rPr>
          <w:color w:val="CE9178"/>
          <w:lang w:eastAsia="hu-HU"/>
        </w:rPr>
        <w:t>'</w:t>
      </w:r>
      <w:proofErr w:type="spellStart"/>
      <w:r w:rsidRPr="00511861">
        <w:rPr>
          <w:color w:val="CE9178"/>
          <w:lang w:eastAsia="hu-HU"/>
        </w:rPr>
        <w:t>Close</w:t>
      </w:r>
      <w:proofErr w:type="spellEnd"/>
      <w:r w:rsidRPr="00511861">
        <w:rPr>
          <w:color w:val="CE9178"/>
          <w:lang w:eastAsia="hu-HU"/>
        </w:rPr>
        <w:t>'</w:t>
      </w:r>
      <w:r w:rsidRPr="00511861">
        <w:rPr>
          <w:lang w:eastAsia="hu-HU"/>
        </w:rPr>
        <w:t>, {</w:t>
      </w:r>
    </w:p>
    <w:p w14:paraId="2C8E7FBC" w14:textId="77777777" w:rsidR="00511861" w:rsidRPr="00511861" w:rsidRDefault="00511861" w:rsidP="00511861">
      <w:pPr>
        <w:pStyle w:val="Kd"/>
        <w:rPr>
          <w:lang w:eastAsia="hu-HU"/>
        </w:rPr>
      </w:pPr>
      <w:r w:rsidRPr="00511861">
        <w:rPr>
          <w:lang w:eastAsia="hu-HU"/>
        </w:rPr>
        <w:t xml:space="preserve">      </w:t>
      </w:r>
      <w:proofErr w:type="spellStart"/>
      <w:r w:rsidRPr="00511861">
        <w:rPr>
          <w:lang w:eastAsia="hu-HU"/>
        </w:rPr>
        <w:t>duration</w:t>
      </w:r>
      <w:proofErr w:type="spellEnd"/>
      <w:r w:rsidRPr="00511861">
        <w:rPr>
          <w:lang w:eastAsia="hu-HU"/>
        </w:rPr>
        <w:t xml:space="preserve">: </w:t>
      </w:r>
      <w:r w:rsidRPr="00511861">
        <w:rPr>
          <w:color w:val="B5CEA8"/>
          <w:lang w:eastAsia="hu-HU"/>
        </w:rPr>
        <w:t>3000</w:t>
      </w:r>
      <w:r w:rsidRPr="00511861">
        <w:rPr>
          <w:lang w:eastAsia="hu-HU"/>
        </w:rPr>
        <w:t xml:space="preserve">, </w:t>
      </w:r>
    </w:p>
    <w:p w14:paraId="71C708C4" w14:textId="77777777" w:rsidR="00511861" w:rsidRPr="00511861" w:rsidRDefault="00511861" w:rsidP="00511861">
      <w:pPr>
        <w:pStyle w:val="Kd"/>
        <w:rPr>
          <w:lang w:eastAsia="hu-HU"/>
        </w:rPr>
      </w:pPr>
      <w:r w:rsidRPr="00511861">
        <w:rPr>
          <w:lang w:eastAsia="hu-HU"/>
        </w:rPr>
        <w:t xml:space="preserve">      </w:t>
      </w:r>
      <w:proofErr w:type="spellStart"/>
      <w:r w:rsidRPr="00511861">
        <w:rPr>
          <w:lang w:eastAsia="hu-HU"/>
        </w:rPr>
        <w:t>panelClass</w:t>
      </w:r>
      <w:proofErr w:type="spellEnd"/>
      <w:r w:rsidRPr="00511861">
        <w:rPr>
          <w:lang w:eastAsia="hu-HU"/>
        </w:rPr>
        <w:t>: [</w:t>
      </w:r>
      <w:r w:rsidRPr="00511861">
        <w:rPr>
          <w:color w:val="CE9178"/>
          <w:lang w:eastAsia="hu-HU"/>
        </w:rPr>
        <w:t>'snackbar'</w:t>
      </w:r>
      <w:r w:rsidRPr="00511861">
        <w:rPr>
          <w:lang w:eastAsia="hu-HU"/>
        </w:rPr>
        <w:t>]</w:t>
      </w:r>
    </w:p>
    <w:p w14:paraId="7BA82D41" w14:textId="77777777" w:rsidR="00511861" w:rsidRPr="00511861" w:rsidRDefault="00511861" w:rsidP="00511861">
      <w:pPr>
        <w:pStyle w:val="Kd"/>
        <w:rPr>
          <w:lang w:eastAsia="hu-HU"/>
        </w:rPr>
      </w:pPr>
      <w:r w:rsidRPr="00511861">
        <w:rPr>
          <w:lang w:eastAsia="hu-HU"/>
        </w:rPr>
        <w:t>    });</w:t>
      </w:r>
    </w:p>
    <w:p w14:paraId="1A552E5F" w14:textId="160DC0FF" w:rsidR="00511861" w:rsidRPr="00511861" w:rsidRDefault="00511861" w:rsidP="00511861">
      <w:pPr>
        <w:pStyle w:val="Kd"/>
        <w:rPr>
          <w:lang w:eastAsia="hu-HU"/>
        </w:rPr>
      </w:pPr>
      <w:r w:rsidRPr="00511861">
        <w:rPr>
          <w:lang w:eastAsia="hu-HU"/>
        </w:rPr>
        <w:t>  }</w:t>
      </w:r>
    </w:p>
    <w:p w14:paraId="7BEEFFCF" w14:textId="7A87B044" w:rsidR="00863430" w:rsidRDefault="00553471" w:rsidP="00863430">
      <w:pPr>
        <w:pStyle w:val="Cmsor3"/>
      </w:pPr>
      <w:bookmarkStart w:id="148" w:name="_Toc89825989"/>
      <w:proofErr w:type="spellStart"/>
      <w:r>
        <w:t>Interceptor</w:t>
      </w:r>
      <w:bookmarkEnd w:id="148"/>
      <w:proofErr w:type="spellEnd"/>
    </w:p>
    <w:p w14:paraId="4D283E65" w14:textId="2ED1E477" w:rsidR="001525F8" w:rsidRDefault="0044571C" w:rsidP="001525F8">
      <w:r>
        <w:t xml:space="preserve">Az alkalmazás felhasználókezelése miatt szükség van arra, hogy egy végpont meghívásakor az adott felhasználó beazonosítsa magát. Erre szolgál a továbbított </w:t>
      </w:r>
      <w:proofErr w:type="spellStart"/>
      <w:r>
        <w:t>token</w:t>
      </w:r>
      <w:proofErr w:type="spellEnd"/>
      <w:r>
        <w:t xml:space="preserve">. </w:t>
      </w:r>
      <w:r w:rsidR="00237F39">
        <w:lastRenderedPageBreak/>
        <w:t xml:space="preserve">Azonban ezt a </w:t>
      </w:r>
      <w:proofErr w:type="spellStart"/>
      <w:r w:rsidR="00237F39">
        <w:t>tokent</w:t>
      </w:r>
      <w:proofErr w:type="spellEnd"/>
      <w:r w:rsidR="00237F39">
        <w:t xml:space="preserve"> minden híváshoz beállítani fejlécként feleslegesen macerás művelet lenne. Erre szolgál megoldásként az </w:t>
      </w:r>
      <w:proofErr w:type="spellStart"/>
      <w:r w:rsidR="00237F39">
        <w:t>interceptor</w:t>
      </w:r>
      <w:proofErr w:type="spellEnd"/>
      <w:r w:rsidR="00237F39">
        <w:t xml:space="preserve">. </w:t>
      </w:r>
    </w:p>
    <w:p w14:paraId="29A88C82" w14:textId="77777777" w:rsidR="00237F39" w:rsidRPr="00237F39" w:rsidRDefault="00237F39" w:rsidP="00237F39">
      <w:pPr>
        <w:pStyle w:val="Kd"/>
        <w:rPr>
          <w:lang w:eastAsia="hu-HU"/>
        </w:rPr>
      </w:pPr>
      <w:r w:rsidRPr="00237F39">
        <w:rPr>
          <w:lang w:eastAsia="hu-HU"/>
        </w:rPr>
        <w:t xml:space="preserve">  </w:t>
      </w:r>
      <w:proofErr w:type="spellStart"/>
      <w:r w:rsidRPr="00237F39">
        <w:rPr>
          <w:lang w:eastAsia="hu-HU"/>
        </w:rPr>
        <w:t>intercept</w:t>
      </w:r>
      <w:proofErr w:type="spellEnd"/>
      <w:r w:rsidRPr="00237F39">
        <w:rPr>
          <w:lang w:eastAsia="hu-HU"/>
        </w:rPr>
        <w:t>(</w:t>
      </w:r>
      <w:proofErr w:type="spellStart"/>
      <w:r w:rsidRPr="00237F39">
        <w:rPr>
          <w:lang w:eastAsia="hu-HU"/>
        </w:rPr>
        <w:t>request</w:t>
      </w:r>
      <w:proofErr w:type="spellEnd"/>
      <w:r w:rsidRPr="00237F39">
        <w:rPr>
          <w:lang w:eastAsia="hu-HU"/>
        </w:rPr>
        <w:t xml:space="preserve">: </w:t>
      </w:r>
      <w:proofErr w:type="spellStart"/>
      <w:r w:rsidRPr="00237F39">
        <w:rPr>
          <w:lang w:eastAsia="hu-HU"/>
        </w:rPr>
        <w:t>HttpRequest</w:t>
      </w:r>
      <w:proofErr w:type="spellEnd"/>
      <w:r w:rsidRPr="00237F39">
        <w:rPr>
          <w:lang w:eastAsia="hu-HU"/>
        </w:rPr>
        <w:t>&lt;</w:t>
      </w:r>
      <w:proofErr w:type="spellStart"/>
      <w:r w:rsidRPr="00237F39">
        <w:rPr>
          <w:lang w:eastAsia="hu-HU"/>
        </w:rPr>
        <w:t>unknown</w:t>
      </w:r>
      <w:proofErr w:type="spellEnd"/>
      <w:r w:rsidRPr="00237F39">
        <w:rPr>
          <w:lang w:eastAsia="hu-HU"/>
        </w:rPr>
        <w:t xml:space="preserve">&gt;, </w:t>
      </w:r>
      <w:proofErr w:type="spellStart"/>
      <w:r w:rsidRPr="00237F39">
        <w:rPr>
          <w:lang w:eastAsia="hu-HU"/>
        </w:rPr>
        <w:t>next</w:t>
      </w:r>
      <w:proofErr w:type="spellEnd"/>
      <w:r w:rsidRPr="00237F39">
        <w:rPr>
          <w:lang w:eastAsia="hu-HU"/>
        </w:rPr>
        <w:t xml:space="preserve">: </w:t>
      </w:r>
      <w:proofErr w:type="spellStart"/>
      <w:r w:rsidRPr="00237F39">
        <w:rPr>
          <w:lang w:eastAsia="hu-HU"/>
        </w:rPr>
        <w:t>HttpHandler</w:t>
      </w:r>
      <w:proofErr w:type="spellEnd"/>
      <w:r w:rsidRPr="00237F39">
        <w:rPr>
          <w:lang w:eastAsia="hu-HU"/>
        </w:rPr>
        <w:t>)</w:t>
      </w:r>
    </w:p>
    <w:p w14:paraId="422329B9" w14:textId="77777777" w:rsidR="00237F39" w:rsidRPr="00237F39" w:rsidRDefault="00237F39" w:rsidP="00237F39">
      <w:pPr>
        <w:pStyle w:val="Kd"/>
        <w:rPr>
          <w:lang w:eastAsia="hu-HU"/>
        </w:rPr>
      </w:pPr>
      <w:r w:rsidRPr="00237F39">
        <w:rPr>
          <w:lang w:eastAsia="hu-HU"/>
        </w:rPr>
        <w:t xml:space="preserve">    : </w:t>
      </w:r>
      <w:proofErr w:type="spellStart"/>
      <w:r w:rsidRPr="00237F39">
        <w:rPr>
          <w:lang w:eastAsia="hu-HU"/>
        </w:rPr>
        <w:t>Observable</w:t>
      </w:r>
      <w:proofErr w:type="spellEnd"/>
      <w:r w:rsidRPr="00237F39">
        <w:rPr>
          <w:lang w:eastAsia="hu-HU"/>
        </w:rPr>
        <w:t>&lt;</w:t>
      </w:r>
      <w:proofErr w:type="spellStart"/>
      <w:r w:rsidRPr="00237F39">
        <w:rPr>
          <w:lang w:eastAsia="hu-HU"/>
        </w:rPr>
        <w:t>HttpEvent</w:t>
      </w:r>
      <w:proofErr w:type="spellEnd"/>
      <w:r w:rsidRPr="00237F39">
        <w:rPr>
          <w:lang w:eastAsia="hu-HU"/>
        </w:rPr>
        <w:t>&lt;</w:t>
      </w:r>
      <w:proofErr w:type="spellStart"/>
      <w:r w:rsidRPr="00237F39">
        <w:rPr>
          <w:lang w:eastAsia="hu-HU"/>
        </w:rPr>
        <w:t>unknown</w:t>
      </w:r>
      <w:proofErr w:type="spellEnd"/>
      <w:r w:rsidRPr="00237F39">
        <w:rPr>
          <w:lang w:eastAsia="hu-HU"/>
        </w:rPr>
        <w:t xml:space="preserve">&gt;&gt; </w:t>
      </w:r>
    </w:p>
    <w:p w14:paraId="5A047785" w14:textId="77777777" w:rsidR="00237F39" w:rsidRPr="00237F39" w:rsidRDefault="00237F39" w:rsidP="00237F39">
      <w:pPr>
        <w:pStyle w:val="Kd"/>
        <w:rPr>
          <w:lang w:eastAsia="hu-HU"/>
        </w:rPr>
      </w:pPr>
      <w:r w:rsidRPr="00237F39">
        <w:rPr>
          <w:lang w:eastAsia="hu-HU"/>
        </w:rPr>
        <w:t>  {</w:t>
      </w:r>
    </w:p>
    <w:p w14:paraId="786A16EF" w14:textId="77777777" w:rsidR="00237F39" w:rsidRPr="00237F39" w:rsidRDefault="00237F39" w:rsidP="00237F39">
      <w:pPr>
        <w:pStyle w:val="Kd"/>
        <w:rPr>
          <w:lang w:eastAsia="hu-HU"/>
        </w:rPr>
      </w:pPr>
      <w:r w:rsidRPr="00237F39">
        <w:rPr>
          <w:lang w:eastAsia="hu-HU"/>
        </w:rPr>
        <w:t xml:space="preserve">    </w:t>
      </w:r>
      <w:r w:rsidRPr="00237F39">
        <w:rPr>
          <w:color w:val="569CD6"/>
          <w:lang w:eastAsia="hu-HU"/>
        </w:rPr>
        <w:t>const</w:t>
      </w:r>
      <w:r w:rsidRPr="00237F39">
        <w:rPr>
          <w:lang w:eastAsia="hu-HU"/>
        </w:rPr>
        <w:t xml:space="preserve"> </w:t>
      </w:r>
      <w:proofErr w:type="spellStart"/>
      <w:r w:rsidRPr="00237F39">
        <w:rPr>
          <w:lang w:eastAsia="hu-HU"/>
        </w:rPr>
        <w:t>authToken</w:t>
      </w:r>
      <w:proofErr w:type="spellEnd"/>
      <w:r w:rsidRPr="00237F39">
        <w:rPr>
          <w:lang w:eastAsia="hu-HU"/>
        </w:rPr>
        <w:t xml:space="preserve"> = </w:t>
      </w:r>
      <w:proofErr w:type="spellStart"/>
      <w:r w:rsidRPr="00237F39">
        <w:rPr>
          <w:color w:val="569CD6"/>
          <w:lang w:eastAsia="hu-HU"/>
        </w:rPr>
        <w:t>this</w:t>
      </w:r>
      <w:r w:rsidRPr="00237F39">
        <w:rPr>
          <w:lang w:eastAsia="hu-HU"/>
        </w:rPr>
        <w:t>.token.getAccessToken</w:t>
      </w:r>
      <w:proofErr w:type="spellEnd"/>
      <w:r w:rsidRPr="00237F39">
        <w:rPr>
          <w:lang w:eastAsia="hu-HU"/>
        </w:rPr>
        <w:t>();</w:t>
      </w:r>
    </w:p>
    <w:p w14:paraId="18FEC510" w14:textId="77777777" w:rsidR="00237F39" w:rsidRPr="00237F39" w:rsidRDefault="00237F39" w:rsidP="00237F39">
      <w:pPr>
        <w:pStyle w:val="Kd"/>
        <w:rPr>
          <w:lang w:eastAsia="hu-HU"/>
        </w:rPr>
      </w:pPr>
      <w:r w:rsidRPr="00237F39">
        <w:rPr>
          <w:lang w:eastAsia="hu-HU"/>
        </w:rPr>
        <w:t xml:space="preserve">    </w:t>
      </w:r>
      <w:r w:rsidRPr="00237F39">
        <w:rPr>
          <w:color w:val="569CD6"/>
          <w:lang w:eastAsia="hu-HU"/>
        </w:rPr>
        <w:t>const</w:t>
      </w:r>
      <w:r w:rsidRPr="00237F39">
        <w:rPr>
          <w:lang w:eastAsia="hu-HU"/>
        </w:rPr>
        <w:t xml:space="preserve"> </w:t>
      </w:r>
      <w:proofErr w:type="spellStart"/>
      <w:r w:rsidRPr="00237F39">
        <w:rPr>
          <w:lang w:eastAsia="hu-HU"/>
        </w:rPr>
        <w:t>authReq</w:t>
      </w:r>
      <w:proofErr w:type="spellEnd"/>
      <w:r w:rsidRPr="00237F39">
        <w:rPr>
          <w:lang w:eastAsia="hu-HU"/>
        </w:rPr>
        <w:t xml:space="preserve"> = </w:t>
      </w:r>
      <w:proofErr w:type="spellStart"/>
      <w:r w:rsidRPr="00237F39">
        <w:rPr>
          <w:lang w:eastAsia="hu-HU"/>
        </w:rPr>
        <w:t>request.clone</w:t>
      </w:r>
      <w:proofErr w:type="spellEnd"/>
      <w:r w:rsidRPr="00237F39">
        <w:rPr>
          <w:lang w:eastAsia="hu-HU"/>
        </w:rPr>
        <w:t>({</w:t>
      </w:r>
    </w:p>
    <w:p w14:paraId="00DAC292" w14:textId="77777777" w:rsidR="00237F39" w:rsidRPr="00237F39" w:rsidRDefault="00237F39" w:rsidP="00237F39">
      <w:pPr>
        <w:pStyle w:val="Kd"/>
        <w:rPr>
          <w:lang w:eastAsia="hu-HU"/>
        </w:rPr>
      </w:pPr>
      <w:r w:rsidRPr="00237F39">
        <w:rPr>
          <w:lang w:eastAsia="hu-HU"/>
        </w:rPr>
        <w:t xml:space="preserve">      </w:t>
      </w:r>
      <w:proofErr w:type="spellStart"/>
      <w:r w:rsidRPr="00237F39">
        <w:rPr>
          <w:lang w:eastAsia="hu-HU"/>
        </w:rPr>
        <w:t>setHeaders</w:t>
      </w:r>
      <w:proofErr w:type="spellEnd"/>
      <w:r w:rsidRPr="00237F39">
        <w:rPr>
          <w:lang w:eastAsia="hu-HU"/>
        </w:rPr>
        <w:t xml:space="preserve">: { </w:t>
      </w:r>
      <w:proofErr w:type="spellStart"/>
      <w:r w:rsidRPr="00237F39">
        <w:rPr>
          <w:lang w:eastAsia="hu-HU"/>
        </w:rPr>
        <w:t>Authorization</w:t>
      </w:r>
      <w:proofErr w:type="spellEnd"/>
      <w:r w:rsidRPr="00237F39">
        <w:rPr>
          <w:lang w:eastAsia="hu-HU"/>
        </w:rPr>
        <w:t xml:space="preserve">: </w:t>
      </w:r>
      <w:r w:rsidRPr="00237F39">
        <w:rPr>
          <w:color w:val="CE9178"/>
          <w:lang w:eastAsia="hu-HU"/>
        </w:rPr>
        <w:t>'</w:t>
      </w:r>
      <w:proofErr w:type="spellStart"/>
      <w:r w:rsidRPr="00237F39">
        <w:rPr>
          <w:color w:val="CE9178"/>
          <w:lang w:eastAsia="hu-HU"/>
        </w:rPr>
        <w:t>Bearer</w:t>
      </w:r>
      <w:proofErr w:type="spellEnd"/>
      <w:r w:rsidRPr="00237F39">
        <w:rPr>
          <w:color w:val="CE9178"/>
          <w:lang w:eastAsia="hu-HU"/>
        </w:rPr>
        <w:t xml:space="preserve"> '</w:t>
      </w:r>
      <w:r w:rsidRPr="00237F39">
        <w:rPr>
          <w:lang w:eastAsia="hu-HU"/>
        </w:rPr>
        <w:t xml:space="preserve"> + </w:t>
      </w:r>
      <w:proofErr w:type="spellStart"/>
      <w:r w:rsidRPr="00237F39">
        <w:rPr>
          <w:lang w:eastAsia="hu-HU"/>
        </w:rPr>
        <w:t>authToken</w:t>
      </w:r>
      <w:proofErr w:type="spellEnd"/>
      <w:r w:rsidRPr="00237F39">
        <w:rPr>
          <w:lang w:eastAsia="hu-HU"/>
        </w:rPr>
        <w:t xml:space="preserve"> }</w:t>
      </w:r>
    </w:p>
    <w:p w14:paraId="636700A7" w14:textId="77777777" w:rsidR="00237F39" w:rsidRPr="00237F39" w:rsidRDefault="00237F39" w:rsidP="00237F39">
      <w:pPr>
        <w:pStyle w:val="Kd"/>
        <w:rPr>
          <w:lang w:eastAsia="hu-HU"/>
        </w:rPr>
      </w:pPr>
      <w:r w:rsidRPr="00237F39">
        <w:rPr>
          <w:lang w:eastAsia="hu-HU"/>
        </w:rPr>
        <w:t>    });</w:t>
      </w:r>
    </w:p>
    <w:p w14:paraId="0190E78E" w14:textId="77777777" w:rsidR="00237F39" w:rsidRPr="00237F39" w:rsidRDefault="00237F39" w:rsidP="00237F39">
      <w:pPr>
        <w:pStyle w:val="Kd"/>
        <w:rPr>
          <w:lang w:eastAsia="hu-HU"/>
        </w:rPr>
      </w:pPr>
      <w:r w:rsidRPr="00237F39">
        <w:rPr>
          <w:lang w:eastAsia="hu-HU"/>
        </w:rPr>
        <w:t xml:space="preserve">    </w:t>
      </w:r>
    </w:p>
    <w:p w14:paraId="2F0FEC35" w14:textId="77777777" w:rsidR="00237F39" w:rsidRPr="00237F39" w:rsidRDefault="00237F39" w:rsidP="00237F39">
      <w:pPr>
        <w:pStyle w:val="Kd"/>
        <w:rPr>
          <w:lang w:eastAsia="hu-HU"/>
        </w:rPr>
      </w:pPr>
      <w:r w:rsidRPr="00237F39">
        <w:rPr>
          <w:lang w:eastAsia="hu-HU"/>
        </w:rPr>
        <w:t xml:space="preserve">    </w:t>
      </w:r>
      <w:proofErr w:type="spellStart"/>
      <w:r w:rsidRPr="00237F39">
        <w:rPr>
          <w:color w:val="569CD6"/>
          <w:lang w:eastAsia="hu-HU"/>
        </w:rPr>
        <w:t>return</w:t>
      </w:r>
      <w:proofErr w:type="spellEnd"/>
      <w:r w:rsidRPr="00237F39">
        <w:rPr>
          <w:lang w:eastAsia="hu-HU"/>
        </w:rPr>
        <w:t xml:space="preserve"> </w:t>
      </w:r>
      <w:proofErr w:type="spellStart"/>
      <w:r w:rsidRPr="00237F39">
        <w:rPr>
          <w:lang w:eastAsia="hu-HU"/>
        </w:rPr>
        <w:t>next.handle</w:t>
      </w:r>
      <w:proofErr w:type="spellEnd"/>
      <w:r w:rsidRPr="00237F39">
        <w:rPr>
          <w:lang w:eastAsia="hu-HU"/>
        </w:rPr>
        <w:t>(</w:t>
      </w:r>
      <w:proofErr w:type="spellStart"/>
      <w:r w:rsidRPr="00237F39">
        <w:rPr>
          <w:lang w:eastAsia="hu-HU"/>
        </w:rPr>
        <w:t>authReq</w:t>
      </w:r>
      <w:proofErr w:type="spellEnd"/>
      <w:r w:rsidRPr="00237F39">
        <w:rPr>
          <w:lang w:eastAsia="hu-HU"/>
        </w:rPr>
        <w:t>);</w:t>
      </w:r>
    </w:p>
    <w:p w14:paraId="10E57AE2" w14:textId="77777777" w:rsidR="00237F39" w:rsidRPr="00237F39" w:rsidRDefault="00237F39" w:rsidP="00237F39">
      <w:pPr>
        <w:pStyle w:val="Kd"/>
        <w:rPr>
          <w:lang w:eastAsia="hu-HU"/>
        </w:rPr>
      </w:pPr>
      <w:r w:rsidRPr="00237F39">
        <w:rPr>
          <w:lang w:eastAsia="hu-HU"/>
        </w:rPr>
        <w:t>  }</w:t>
      </w:r>
    </w:p>
    <w:p w14:paraId="6592DAE5" w14:textId="27B57B7B" w:rsidR="00863430" w:rsidRPr="00863430" w:rsidRDefault="00237F39" w:rsidP="000E5DBE">
      <w:r>
        <w:t xml:space="preserve">Ennek feladata, hogy minden általunk kiküldött híváshoz csatolja a fejlécbe a kívánt </w:t>
      </w:r>
      <w:proofErr w:type="spellStart"/>
      <w:r>
        <w:t>Bearer</w:t>
      </w:r>
      <w:proofErr w:type="spellEnd"/>
      <w:r>
        <w:t xml:space="preserve"> </w:t>
      </w:r>
      <w:proofErr w:type="spellStart"/>
      <w:r>
        <w:t>tokent</w:t>
      </w:r>
      <w:proofErr w:type="spellEnd"/>
      <w:r>
        <w:t>.</w:t>
      </w:r>
    </w:p>
    <w:p w14:paraId="42D360C1" w14:textId="20F8D1E5" w:rsidR="005313A1" w:rsidRDefault="00753855" w:rsidP="005313A1">
      <w:pPr>
        <w:pStyle w:val="Cmsor1"/>
      </w:pPr>
      <w:bookmarkStart w:id="149" w:name="_Toc89825990"/>
      <w:r>
        <w:lastRenderedPageBreak/>
        <w:t>Összegzés, értékelés</w:t>
      </w:r>
      <w:bookmarkEnd w:id="149"/>
    </w:p>
    <w:p w14:paraId="0498F784" w14:textId="6875E35D" w:rsidR="00E95544" w:rsidRDefault="00E95544" w:rsidP="00E95544">
      <w:pPr>
        <w:pStyle w:val="Cmsor2"/>
      </w:pPr>
      <w:bookmarkStart w:id="150" w:name="_Toc89825991"/>
      <w:r>
        <w:t>Mit tanultam</w:t>
      </w:r>
      <w:bookmarkEnd w:id="150"/>
    </w:p>
    <w:p w14:paraId="0DA052FC" w14:textId="01460774" w:rsidR="00E95544" w:rsidRDefault="0070291D" w:rsidP="00E95544">
      <w:r>
        <w:t>Azon túl, hogy a rengeteg új technológiát melyet felhasználtunk a program készítése során megtanultam használni és megértettem a háttérműködésüket, ezen felül még az egyéb programok használatában is nagyobb rutint szereztem melyek szükségesek voltak a fejlesztés során.</w:t>
      </w:r>
    </w:p>
    <w:p w14:paraId="7698A87B" w14:textId="6A38AE12" w:rsidR="0070291D" w:rsidRDefault="0070291D" w:rsidP="00E95544">
      <w:r>
        <w:t xml:space="preserve">Ilyenek például a </w:t>
      </w:r>
      <w:commentRangeStart w:id="151"/>
      <w:r>
        <w:t>Postman</w:t>
      </w:r>
      <w:commentRangeEnd w:id="151"/>
      <w:r w:rsidR="00BB29A7">
        <w:rPr>
          <w:rStyle w:val="Jegyzethivatkozs"/>
        </w:rPr>
        <w:commentReference w:id="151"/>
      </w:r>
      <w:r>
        <w:t xml:space="preserve">. Ez egy alkalmazás mellyel HTTP hívásokat küldhetünk kiszolgálók felé. Alap szinten használtam már, azonban itt sokkal több funkcióját megismertem. A </w:t>
      </w:r>
      <w:proofErr w:type="spellStart"/>
      <w:r>
        <w:t>Github</w:t>
      </w:r>
      <w:proofErr w:type="spellEnd"/>
      <w:r>
        <w:t xml:space="preserve"> működését is részletesebben megértettem, ugyanis azt felhasználva dolgoztunk társammal egy közös </w:t>
      </w:r>
      <w:proofErr w:type="spellStart"/>
      <w:r>
        <w:t>repositoryban</w:t>
      </w:r>
      <w:proofErr w:type="spellEnd"/>
      <w:r>
        <w:t xml:space="preserve">. </w:t>
      </w:r>
      <w:r w:rsidR="00814159">
        <w:t xml:space="preserve">Segítségemre volt még a Docker </w:t>
      </w:r>
      <w:proofErr w:type="spellStart"/>
      <w:r w:rsidR="00814159">
        <w:t>Desktop</w:t>
      </w:r>
      <w:proofErr w:type="spellEnd"/>
      <w:r w:rsidR="00814159">
        <w:t xml:space="preserve"> neve</w:t>
      </w:r>
      <w:ins w:id="152" w:author="Nagy Viktor" w:date="2021-12-09T01:19:00Z">
        <w:r w:rsidR="001B193A">
          <w:t>ze</w:t>
        </w:r>
      </w:ins>
      <w:r w:rsidR="00814159">
        <w:t xml:space="preserve">tű program, amely a Docker konténerek egységes kezelését teszi lehetővé. A témához nem szorosan kapcsolódva, de a Photoshop használta is nagy segítségemre volt a képek elkészítése során, ugyanis azokat </w:t>
      </w:r>
      <w:proofErr w:type="spellStart"/>
      <w:r w:rsidR="00814159">
        <w:t>körülvágva</w:t>
      </w:r>
      <w:proofErr w:type="spellEnd"/>
      <w:r w:rsidR="00814159">
        <w:t xml:space="preserve"> átlátszó háttérrel kellett elkészíteni.</w:t>
      </w:r>
    </w:p>
    <w:p w14:paraId="7CD51315" w14:textId="5E1FC388" w:rsidR="00814159" w:rsidRPr="00E95544" w:rsidRDefault="00814159" w:rsidP="00E95544">
      <w:r>
        <w:t xml:space="preserve">Azonban nem csak szakmai szemmel fejlődtem, de a közös munka révén abba is belátást nyertem, hogy milyen egy nagyobb szintű projekten közösen dolgozni. </w:t>
      </w:r>
    </w:p>
    <w:p w14:paraId="107D271A" w14:textId="084BC135" w:rsidR="0070291D" w:rsidRPr="0070291D" w:rsidRDefault="00916DC7" w:rsidP="0070291D">
      <w:pPr>
        <w:pStyle w:val="Cmsor2"/>
      </w:pPr>
      <w:bookmarkStart w:id="153" w:name="_Toc89825992"/>
      <w:r>
        <w:t>Értékelés</w:t>
      </w:r>
      <w:bookmarkEnd w:id="153"/>
    </w:p>
    <w:p w14:paraId="70BC958F" w14:textId="662815D2" w:rsidR="00814159" w:rsidRDefault="00916DC7" w:rsidP="003A028D">
      <w:r>
        <w:t xml:space="preserve">Összességében elégedett vagyok az elvégzett munka mennyiségével és minőségével. </w:t>
      </w:r>
      <w:r w:rsidR="00874360">
        <w:t>A feladatkiírásban szereplő funkciókat bőven sikerült túlteljesíteni is, bár ez közel se jelenti azt, hogy a program hibátlan és tökéletes lenne</w:t>
      </w:r>
      <w:del w:id="154" w:author="Bence Kovari" w:date="2021-12-09T00:32:00Z">
        <w:r w:rsidR="00874360" w:rsidDel="005869CC">
          <w:delText xml:space="preserve">. A tényleges fejlesztési idő nagyjából 1-1.5 hónap között mozgott, így ennyi idő alatt sajnos nem lehetséges egy ekkora programot hibátlanul </w:delText>
        </w:r>
        <w:commentRangeStart w:id="155"/>
        <w:r w:rsidR="00874360" w:rsidDel="005869CC">
          <w:delText>felépíteni</w:delText>
        </w:r>
      </w:del>
      <w:commentRangeEnd w:id="155"/>
      <w:r w:rsidR="005869CC">
        <w:rPr>
          <w:rStyle w:val="Jegyzethivatkozs"/>
        </w:rPr>
        <w:commentReference w:id="155"/>
      </w:r>
      <w:del w:id="156" w:author="Bence Kovari" w:date="2021-12-09T00:32:00Z">
        <w:r w:rsidR="00874360" w:rsidDel="005869CC">
          <w:delText>.</w:delText>
        </w:r>
      </w:del>
      <w:ins w:id="157" w:author="Bence Kovari" w:date="2021-12-09T00:32:00Z">
        <w:r w:rsidR="005869CC">
          <w:t>.</w:t>
        </w:r>
      </w:ins>
    </w:p>
    <w:p w14:paraId="32798ABB" w14:textId="555DFFA2" w:rsidR="0001423F" w:rsidRPr="0070291D" w:rsidRDefault="0001423F" w:rsidP="0001423F">
      <w:r>
        <w:t>Ugyan a játék implementálása nem az én érdemem, azonban mivel tervezés és a képek elkészítése szintjén részt</w:t>
      </w:r>
      <w:r w:rsidR="00C91AAB">
        <w:t xml:space="preserve"> </w:t>
      </w:r>
      <w:r>
        <w:t>vettem benne így gondoltam bemutatom a végső állapotát. Az alsó felület a saját táblánk, a többi a maradék játékosé. Mivel kör eleje van ezért a középen található kártya zölden világít. Mindig az kap zöld keretet, ami egy lehetséges interakció.</w:t>
      </w:r>
    </w:p>
    <w:p w14:paraId="22ABC38C" w14:textId="77777777" w:rsidR="0001423F" w:rsidRDefault="0001423F" w:rsidP="003A028D"/>
    <w:p w14:paraId="6C5EA51E" w14:textId="77777777" w:rsidR="0070291D" w:rsidRDefault="0070291D" w:rsidP="0070291D">
      <w:pPr>
        <w:pStyle w:val="Kp"/>
      </w:pPr>
      <w:r>
        <w:rPr>
          <w:noProof/>
        </w:rPr>
        <w:lastRenderedPageBreak/>
        <w:drawing>
          <wp:inline distT="0" distB="0" distL="0" distR="0" wp14:anchorId="58C6BA8E" wp14:editId="3E195221">
            <wp:extent cx="5400040" cy="2733675"/>
            <wp:effectExtent l="0" t="0" r="0" b="9525"/>
            <wp:docPr id="20" name="Kép 20" descr="A képen szöveg, épüle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szöveg, épület látható&#10;&#10;Automatikusan generált leírás"/>
                    <pic:cNvPicPr/>
                  </pic:nvPicPr>
                  <pic:blipFill>
                    <a:blip r:embed="rId32"/>
                    <a:stretch>
                      <a:fillRect/>
                    </a:stretch>
                  </pic:blipFill>
                  <pic:spPr>
                    <a:xfrm>
                      <a:off x="0" y="0"/>
                      <a:ext cx="5400040" cy="2733675"/>
                    </a:xfrm>
                    <a:prstGeom prst="rect">
                      <a:avLst/>
                    </a:prstGeom>
                  </pic:spPr>
                </pic:pic>
              </a:graphicData>
            </a:graphic>
          </wp:inline>
        </w:drawing>
      </w:r>
    </w:p>
    <w:p w14:paraId="7A5C2C4B" w14:textId="43AC58BB" w:rsidR="0070291D" w:rsidRDefault="0070291D" w:rsidP="0009051E">
      <w:pPr>
        <w:pStyle w:val="Kpalrs"/>
      </w:pPr>
      <w:r>
        <w:t>16. ábra: Végső játék kinézete</w:t>
      </w:r>
    </w:p>
    <w:p w14:paraId="70CDF638" w14:textId="108A6D83" w:rsidR="00906DDB" w:rsidRDefault="00906DDB" w:rsidP="00916DC7">
      <w:r>
        <w:t>Tesztek és mérések nem készültek a programhoz, így azokat nem tudom bemutatni, azonban továbbfejl</w:t>
      </w:r>
      <w:r w:rsidR="000D0182">
        <w:t>e</w:t>
      </w:r>
      <w:r>
        <w:t>sztési lehetőségként felsoroltam.</w:t>
      </w:r>
    </w:p>
    <w:p w14:paraId="4F9B6A80" w14:textId="28341677" w:rsidR="00916DC7" w:rsidRDefault="00916DC7" w:rsidP="00916DC7">
      <w:r>
        <w:t xml:space="preserve">A technológiák többségét eddig csak felületesen vagy egyáltalán nem ismertem, ugyanis az </w:t>
      </w:r>
      <w:proofErr w:type="spellStart"/>
      <w:r>
        <w:t>Angularral</w:t>
      </w:r>
      <w:proofErr w:type="spellEnd"/>
      <w:r>
        <w:t xml:space="preserve"> előtte minimálisan se foglalkoztam, így azt nulláról kellett megtanulnom használni. A backend oldali technológiák egy részé</w:t>
      </w:r>
      <w:r w:rsidR="00874360">
        <w:t xml:space="preserve">vel már foglalkoztam és használtam őket korábban </w:t>
      </w:r>
      <w:r>
        <w:t>is</w:t>
      </w:r>
      <w:r w:rsidR="00874360">
        <w:t>,</w:t>
      </w:r>
      <w:r>
        <w:t xml:space="preserve"> azonban voltak, amiket csak felületesen. Így a szakdolgozat elkészítése nagy mértékben hozzájárult</w:t>
      </w:r>
      <w:r w:rsidR="00874360">
        <w:t xml:space="preserve"> </w:t>
      </w:r>
      <w:r w:rsidR="008956E9">
        <w:t>a szakmai fejlődésünkhöz.</w:t>
      </w:r>
    </w:p>
    <w:p w14:paraId="75EADCD2" w14:textId="77777777" w:rsidR="008956E9" w:rsidRDefault="00916DC7" w:rsidP="008956E9">
      <w:r>
        <w:t xml:space="preserve">A csapatmunka is gördülékenyen zajlott. Mint ahogy azt korábban említettem megpróbáltuk minél jobban elszeparálni a feladatokat így a fejlesztés alatt elég volt </w:t>
      </w:r>
      <w:r w:rsidR="008956E9">
        <w:t xml:space="preserve">a </w:t>
      </w:r>
      <w:r>
        <w:t>minimális szintű kommunikáció</w:t>
      </w:r>
      <w:r w:rsidR="008956E9">
        <w:t xml:space="preserve"> is</w:t>
      </w:r>
      <w:r>
        <w:t>. Az elején a tervezés</w:t>
      </w:r>
      <w:r w:rsidR="008956E9">
        <w:t xml:space="preserve"> </w:t>
      </w:r>
      <w:r>
        <w:t>részénél kellett többet egyeztetni</w:t>
      </w:r>
      <w:r w:rsidR="00431DD7">
        <w:t xml:space="preserve"> és</w:t>
      </w:r>
      <w:r>
        <w:t xml:space="preserve"> megbeszélni. A fejlesztés alatt leginkább az elkészítendő kártyák képei miatt volt interakció</w:t>
      </w:r>
      <w:r w:rsidR="008956E9">
        <w:t xml:space="preserve">, azonban előfordult, hogy egymástól kértünk segítséget valami probléma megoldása során, vagy csak egyeztettük, hogy a strukturális felépítés ne legyen túlságos különböző a két </w:t>
      </w:r>
      <w:proofErr w:type="spellStart"/>
      <w:r w:rsidR="008956E9">
        <w:t>mikroszolgáltatásnál</w:t>
      </w:r>
      <w:proofErr w:type="spellEnd"/>
      <w:r w:rsidR="008956E9">
        <w:t>.</w:t>
      </w:r>
      <w:r>
        <w:t xml:space="preserve"> </w:t>
      </w:r>
    </w:p>
    <w:p w14:paraId="1673EB0F" w14:textId="75B32DA4" w:rsidR="00874360" w:rsidRPr="00916DC7" w:rsidRDefault="00431DD7" w:rsidP="008956E9">
      <w:r>
        <w:t>Mivel a</w:t>
      </w:r>
      <w:r w:rsidR="00916DC7">
        <w:t xml:space="preserve"> fejlesztés vége felé kapcsoltuk össze a játék</w:t>
      </w:r>
      <w:r>
        <w:t>ot</w:t>
      </w:r>
      <w:r w:rsidR="00916DC7">
        <w:t xml:space="preserve"> a menü részé</w:t>
      </w:r>
      <w:r>
        <w:t>vel</w:t>
      </w:r>
      <w:r w:rsidR="00916DC7">
        <w:t>, ezért itt is szükséges volt a kommunikáció</w:t>
      </w:r>
      <w:r>
        <w:t>, hogy ki mit intézzen és melyikünk milyen végpontokra, milyen formában képzelte el az összekapcsolást.</w:t>
      </w:r>
    </w:p>
    <w:p w14:paraId="44B6A887" w14:textId="38206818" w:rsidR="00916DC7" w:rsidRDefault="00916DC7" w:rsidP="00916DC7">
      <w:pPr>
        <w:pStyle w:val="Cmsor2"/>
      </w:pPr>
      <w:bookmarkStart w:id="158" w:name="_Toc89825993"/>
      <w:r>
        <w:t>Továbbfejlesztési lehetőségek</w:t>
      </w:r>
      <w:bookmarkEnd w:id="158"/>
    </w:p>
    <w:p w14:paraId="495A06CA" w14:textId="77777777" w:rsidR="00916DC7" w:rsidRDefault="00916DC7" w:rsidP="00916DC7">
      <w:r>
        <w:t xml:space="preserve">Ahogy említettem, nagy fába vágtuk a fejszénket, de szerintem nagyrészt megvalósítottuk, amit előre elterveztünk. Azonban a program közel se tökéletes, rengeteg </w:t>
      </w:r>
      <w:r>
        <w:lastRenderedPageBreak/>
        <w:t>finomítani való lenne benne, vagy esetleg plusz funkciókkal tudna bővülni. A következő részben azt fogom felsorolni, hogy szerintem mi az, amitől használhatóbb lenne a játék és esetleg mivel lehetne továbbfejleszteni.</w:t>
      </w:r>
    </w:p>
    <w:p w14:paraId="1DC35E15" w14:textId="1351EE0A" w:rsidR="00916DC7" w:rsidRDefault="002614D4" w:rsidP="00916DC7">
      <w:proofErr w:type="spellStart"/>
      <w:r>
        <w:t>Angularral</w:t>
      </w:r>
      <w:proofErr w:type="spellEnd"/>
      <w:r>
        <w:t xml:space="preserve"> sajnos a szakdolgozat alatt foglalkoztam először, így </w:t>
      </w:r>
      <w:r w:rsidR="008956E9">
        <w:t xml:space="preserve">egy tökéletesen </w:t>
      </w:r>
      <w:proofErr w:type="spellStart"/>
      <w:r w:rsidR="008956E9">
        <w:t>struktúrált</w:t>
      </w:r>
      <w:proofErr w:type="spellEnd"/>
      <w:r w:rsidR="008956E9">
        <w:t xml:space="preserve"> és szép kinézetű alkalmazáshoz nincs elég ismeretem azonban ami tőlem telt azt beleraktam.</w:t>
      </w:r>
      <w:r w:rsidR="00916DC7">
        <w:t xml:space="preserve"> </w:t>
      </w:r>
      <w:r w:rsidR="008956E9">
        <w:t>A</w:t>
      </w:r>
      <w:r w:rsidR="00916DC7">
        <w:t xml:space="preserve"> HTML és a CSS </w:t>
      </w:r>
      <w:r w:rsidR="008956E9">
        <w:t>nyelvek területén</w:t>
      </w:r>
      <w:r w:rsidR="00916DC7">
        <w:t xml:space="preserve"> is lenne hova </w:t>
      </w:r>
      <w:proofErr w:type="spellStart"/>
      <w:r w:rsidR="00916DC7">
        <w:t>fejlődnöm</w:t>
      </w:r>
      <w:proofErr w:type="spellEnd"/>
      <w:r w:rsidR="00916DC7">
        <w:t xml:space="preserve">. Tehát maga a program kinézete, kezelőfelülete lehetne egységesebb és szebb. Photoshopban </w:t>
      </w:r>
      <w:r w:rsidR="008956E9">
        <w:t>készítettem</w:t>
      </w:r>
      <w:r w:rsidR="00916DC7">
        <w:t xml:space="preserve"> is hozzá látványtervek</w:t>
      </w:r>
      <w:r w:rsidR="008956E9">
        <w:t>et</w:t>
      </w:r>
      <w:r w:rsidR="00916DC7">
        <w:t xml:space="preserve">, </w:t>
      </w:r>
      <w:r w:rsidR="008956E9">
        <w:t>amiket rétegekre is bontottam, azonban erre sajnos nem maradt elegendő idő, hogy megfelelően belekerüljenek. Inkább a funkcionális működést részesítettem előnybe.</w:t>
      </w:r>
    </w:p>
    <w:p w14:paraId="6AFD1847" w14:textId="0866D8A0" w:rsidR="00916DC7" w:rsidRDefault="00916DC7" w:rsidP="00916DC7">
      <w:r>
        <w:t xml:space="preserve">A program egy online játszható játék és az elején azt is terveztük, hogy majd kitelepítjük </w:t>
      </w:r>
      <w:r w:rsidR="008956E9">
        <w:t xml:space="preserve">az alkalmazást </w:t>
      </w:r>
      <w:proofErr w:type="spellStart"/>
      <w:r>
        <w:t>Azure-ba</w:t>
      </w:r>
      <w:proofErr w:type="spellEnd"/>
      <w:r>
        <w:t xml:space="preserve"> vagy valami </w:t>
      </w:r>
      <w:r w:rsidR="008956E9">
        <w:t xml:space="preserve">egyéb </w:t>
      </w:r>
      <w:r>
        <w:t>külső helyre, hogy ki lehessen próbálni élesben több játékos által magát a játékot, ám ez sajnos elmaradt szintén az idő szűke miatt. Tehát továbbfejlesztésnek mindenféleképpen beleraknám, hogy fusson valami külső szerveren, hogy használható legyen mások által.</w:t>
      </w:r>
    </w:p>
    <w:p w14:paraId="58EB9B12" w14:textId="77777777" w:rsidR="00B04BD5" w:rsidRDefault="00916DC7" w:rsidP="00916DC7">
      <w:r>
        <w:t>A programban megvalósult az eredményjelző is mind frontend mind backend részről. Ez megmutatja, az utolsó tíz játékod játszott karakterét és a helyezést, amit azzal értél el. Ám nem lett végül összekötve a társam oldalával, így a végén nem adja hozzá a listába az adott játékosoknak az elemet</w:t>
      </w:r>
      <w:r w:rsidR="008956E9">
        <w:t>, pedig mindkét oldalról megvalósult az ehhez szükséges környezet.</w:t>
      </w:r>
    </w:p>
    <w:p w14:paraId="32A04903" w14:textId="6AED3F55" w:rsidR="008956E9" w:rsidRDefault="00B04BD5" w:rsidP="00916DC7">
      <w:r>
        <w:t xml:space="preserve">A váró rendszerét lehetne esetleg még bonyolítani olyan elemekkel, hogy játékos kirúgása (backend oldalon elkészült csak figyelmetlenség miatt kimaradt frontend oldalon), nyílt és zárt várórendszer, melynek lényege, hogy az ismerősök nyílt váróba becsatlakozhatnak meghívás nélkül, azonban a zártba csak meghívóval. A váróban és a játékban olyan beszélgetés implementálás, hogy kiválasztasz egy játékost és lehetőséged van csak vele kommunikálni. </w:t>
      </w:r>
    </w:p>
    <w:p w14:paraId="2AA39691" w14:textId="2417941C" w:rsidR="00B04BD5" w:rsidRDefault="00B04BD5" w:rsidP="00916DC7">
      <w:r>
        <w:t>Lehetne akár End-</w:t>
      </w:r>
      <w:proofErr w:type="spellStart"/>
      <w:r>
        <w:t>to</w:t>
      </w:r>
      <w:proofErr w:type="spellEnd"/>
      <w:r>
        <w:t xml:space="preserve">-End teszteket, vagy Unit teszteket írni a játékhoz, hogy backend és frontend oldalról is kiszűrhetőek legyenek az apróbb hibák. </w:t>
      </w:r>
    </w:p>
    <w:p w14:paraId="375FC37D" w14:textId="662C606F" w:rsidR="00916DC7" w:rsidRDefault="00916DC7" w:rsidP="00916DC7">
      <w:proofErr w:type="spellStart"/>
      <w:r>
        <w:t>Authentikáció</w:t>
      </w:r>
      <w:proofErr w:type="spellEnd"/>
      <w:r>
        <w:t xml:space="preserve"> részről még akár bele kerülhetne egy kétlépcsős azonosítás is pluszba, és a mostani állapotán is lehetne finomítani.</w:t>
      </w:r>
    </w:p>
    <w:p w14:paraId="4F7C6468" w14:textId="2E1B853D" w:rsidR="002614D4" w:rsidRDefault="00C6190A" w:rsidP="00916DC7">
      <w:r>
        <w:t xml:space="preserve">Mint látható alapvetően rengeteg ötlettel álltunk neki a feladatnak, így tudtuk, hogy nem fogunk minden elképzelt opciót belerakni, ám kiválasztottuk a </w:t>
      </w:r>
      <w:r>
        <w:lastRenderedPageBreak/>
        <w:t>legfontosabbakat és azok kerültek bele. Szóval</w:t>
      </w:r>
      <w:r w:rsidR="002614D4">
        <w:t xml:space="preserve"> ezek a fontosabb változtatások és finomítások</w:t>
      </w:r>
      <w:r w:rsidR="0004213D">
        <w:t>,</w:t>
      </w:r>
      <w:r w:rsidR="002614D4">
        <w:t xml:space="preserve"> amiket beleraknék</w:t>
      </w:r>
      <w:r w:rsidR="00B04BD5">
        <w:t>, ha lenne rá elegendő idő</w:t>
      </w:r>
      <w:r w:rsidR="002614D4">
        <w:t>, de meg vagyok elégedve azzal amit elértünk, a feladatkiírást bőven sikerült teljesíteni és még pluszba is kerültek bele funkciók.</w:t>
      </w:r>
    </w:p>
    <w:p w14:paraId="1AF5235A" w14:textId="77777777" w:rsidR="00916DC7" w:rsidRDefault="00916DC7" w:rsidP="00866FD5"/>
    <w:p w14:paraId="53C12518" w14:textId="77777777" w:rsidR="00866FD5" w:rsidRPr="00866FD5" w:rsidRDefault="00866FD5" w:rsidP="00866FD5"/>
    <w:p w14:paraId="289FAA59" w14:textId="77777777" w:rsidR="0063585C" w:rsidRDefault="0063585C" w:rsidP="00816BCB">
      <w:pPr>
        <w:pStyle w:val="Fejezetcimszmozsnlkl"/>
      </w:pPr>
      <w:bookmarkStart w:id="159" w:name="_Toc87987729"/>
      <w:bookmarkStart w:id="160" w:name="_Toc89825994"/>
      <w:r w:rsidRPr="00B50CAA">
        <w:lastRenderedPageBreak/>
        <w:t>Irodalomjegyzék</w:t>
      </w:r>
      <w:bookmarkEnd w:id="159"/>
      <w:bookmarkEnd w:id="160"/>
    </w:p>
    <w:p w14:paraId="1056D64D" w14:textId="5D89E643" w:rsidR="00B50CAA" w:rsidRDefault="00131333" w:rsidP="006F512E">
      <w:pPr>
        <w:pStyle w:val="Irodalomjegyzksor"/>
      </w:pPr>
      <w:bookmarkStart w:id="161" w:name="_Ref89265466"/>
      <w:r>
        <w:t>Wikipedia, „</w:t>
      </w:r>
      <w:r w:rsidRPr="00131333">
        <w:t>List of most expensive video games to develop</w:t>
      </w:r>
      <w:r>
        <w:t xml:space="preserve">” [Online]. Available: </w:t>
      </w:r>
      <w:hyperlink r:id="rId33" w:history="1">
        <w:r w:rsidRPr="00C22750">
          <w:rPr>
            <w:rStyle w:val="Hiperhivatkozs"/>
          </w:rPr>
          <w:t>https://en.wikipedia.org/wiki/List_of_most_expensive_video_games_to_develop</w:t>
        </w:r>
      </w:hyperlink>
      <w:bookmarkEnd w:id="161"/>
    </w:p>
    <w:p w14:paraId="012D5E2A" w14:textId="697D6E06" w:rsidR="00131333" w:rsidRDefault="00EE1220" w:rsidP="006F512E">
      <w:pPr>
        <w:pStyle w:val="Irodalomjegyzksor"/>
      </w:pPr>
      <w:bookmarkStart w:id="162" w:name="_Ref89269340"/>
      <w:r>
        <w:t>Wikipedia „</w:t>
      </w:r>
      <w:r w:rsidRPr="00EE1220">
        <w:t>Adobe Flash</w:t>
      </w:r>
      <w:r>
        <w:t xml:space="preserve">” [Online]. Available: </w:t>
      </w:r>
      <w:hyperlink r:id="rId34" w:history="1">
        <w:r w:rsidR="0074754C" w:rsidRPr="00C22750">
          <w:rPr>
            <w:rStyle w:val="Hiperhivatkozs"/>
          </w:rPr>
          <w:t>https://hu.wikipedia.org/wiki/Adobe_Flash</w:t>
        </w:r>
      </w:hyperlink>
      <w:bookmarkEnd w:id="162"/>
    </w:p>
    <w:p w14:paraId="1E75CFED" w14:textId="739BD01C" w:rsidR="0074754C" w:rsidRDefault="00682D42" w:rsidP="006F512E">
      <w:pPr>
        <w:pStyle w:val="Irodalomjegyzksor"/>
      </w:pPr>
      <w:r>
        <w:t>Wikipedia „</w:t>
      </w:r>
      <w:r w:rsidRPr="00682D42">
        <w:t>Docker (software)</w:t>
      </w:r>
      <w:r>
        <w:t xml:space="preserve">” [Online]. Available:  </w:t>
      </w:r>
      <w:hyperlink r:id="rId35" w:history="1">
        <w:r w:rsidR="008A4A78" w:rsidRPr="0098133C">
          <w:rPr>
            <w:rStyle w:val="Hiperhivatkozs"/>
          </w:rPr>
          <w:t>https://en.wikipedia.org/wiki/Docker_(software)</w:t>
        </w:r>
      </w:hyperlink>
    </w:p>
    <w:p w14:paraId="48A3D965" w14:textId="1AC303D5" w:rsidR="008A4A78" w:rsidRDefault="006977F5" w:rsidP="006F512E">
      <w:pPr>
        <w:pStyle w:val="Irodalomjegyzksor"/>
      </w:pPr>
      <w:r>
        <w:t xml:space="preserve">Wikipédia „SignalR” [Online]. Available: </w:t>
      </w:r>
      <w:hyperlink r:id="rId36" w:history="1">
        <w:r w:rsidRPr="00312DEB">
          <w:rPr>
            <w:rStyle w:val="Hiperhivatkozs"/>
          </w:rPr>
          <w:t>https://hu.wikipedia.org/wiki/SignalR</w:t>
        </w:r>
      </w:hyperlink>
    </w:p>
    <w:p w14:paraId="190FBD6E" w14:textId="782B7A99" w:rsidR="006977F5" w:rsidRDefault="0091552F" w:rsidP="006F512E">
      <w:pPr>
        <w:pStyle w:val="Irodalomjegyzksor"/>
      </w:pPr>
      <w:bookmarkStart w:id="163" w:name="_Ref89737629"/>
      <w:r>
        <w:t>Wikipédia „</w:t>
      </w:r>
      <w:r w:rsidRPr="0091552F">
        <w:t>.NET keretrendszer</w:t>
      </w:r>
      <w:r>
        <w:t xml:space="preserve">” [Online]. Available: </w:t>
      </w:r>
      <w:hyperlink r:id="rId37" w:history="1">
        <w:r w:rsidRPr="00490322">
          <w:rPr>
            <w:rStyle w:val="Hiperhivatkozs"/>
          </w:rPr>
          <w:t>https://hu.wikipedia.org/wiki/.NET_keretrendszer</w:t>
        </w:r>
      </w:hyperlink>
      <w:bookmarkEnd w:id="163"/>
    </w:p>
    <w:p w14:paraId="2391DED3" w14:textId="434B916D" w:rsidR="0091552F" w:rsidRDefault="0091552F" w:rsidP="006F512E">
      <w:pPr>
        <w:pStyle w:val="Irodalomjegyzksor"/>
      </w:pPr>
      <w:r>
        <w:t>Wikipédia „</w:t>
      </w:r>
      <w:r w:rsidRPr="0091552F">
        <w:t>JSON Web Token</w:t>
      </w:r>
      <w:r>
        <w:t xml:space="preserve">” [Online]. Available: </w:t>
      </w:r>
      <w:hyperlink r:id="rId38" w:history="1">
        <w:r w:rsidR="002A3D88" w:rsidRPr="00490322">
          <w:rPr>
            <w:rStyle w:val="Hiperhivatkozs"/>
          </w:rPr>
          <w:t>https://en.wikipedia.org/wiki/JSON_Web_Token</w:t>
        </w:r>
      </w:hyperlink>
    </w:p>
    <w:p w14:paraId="33C2AE67" w14:textId="77777777" w:rsidR="002A3D88" w:rsidRPr="00EE1A1F" w:rsidRDefault="002A3D88" w:rsidP="006F512E">
      <w:pPr>
        <w:pStyle w:val="Irodalomjegyzksor"/>
      </w:pPr>
    </w:p>
    <w:p w14:paraId="5747A86F" w14:textId="77777777" w:rsidR="00B50CAA" w:rsidRDefault="00B50CAA" w:rsidP="00B50CAA"/>
    <w:sectPr w:rsidR="00B50CAA" w:rsidSect="00ED08E8">
      <w:footerReference w:type="default" r:id="rId39"/>
      <w:footerReference w:type="first" r:id="rId40"/>
      <w:pgSz w:w="11907" w:h="16840" w:code="9"/>
      <w:pgMar w:top="1418" w:right="1418" w:bottom="1418" w:left="1418" w:header="709" w:footer="709" w:gutter="567"/>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Bence Kovari" w:date="2021-12-09T00:21:00Z" w:initials="DKBA">
    <w:p w14:paraId="18BDCE7A" w14:textId="0B60159E" w:rsidR="001936CC" w:rsidRDefault="001936CC">
      <w:pPr>
        <w:pStyle w:val="Jegyzetszveg"/>
      </w:pPr>
      <w:r>
        <w:rPr>
          <w:rStyle w:val="Jegyzethivatkozs"/>
        </w:rPr>
        <w:annotationRef/>
      </w:r>
      <w:r>
        <w:t>forrás</w:t>
      </w:r>
    </w:p>
  </w:comment>
  <w:comment w:id="25" w:author="Bence Kovari" w:date="2021-12-09T00:21:00Z" w:initials="DKBA">
    <w:p w14:paraId="3BCB84AB" w14:textId="321FEE40" w:rsidR="001936CC" w:rsidRDefault="001936CC">
      <w:pPr>
        <w:pStyle w:val="Jegyzetszveg"/>
      </w:pPr>
      <w:r>
        <w:rPr>
          <w:rStyle w:val="Jegyzethivatkozs"/>
        </w:rPr>
        <w:annotationRef/>
      </w:r>
      <w:r>
        <w:t>forrás</w:t>
      </w:r>
    </w:p>
  </w:comment>
  <w:comment w:id="36" w:author="Bence Kovari" w:date="2021-12-09T00:22:00Z" w:initials="DKBA">
    <w:p w14:paraId="4A208434" w14:textId="57AE7BA4" w:rsidR="001A06A6" w:rsidRDefault="001A06A6">
      <w:pPr>
        <w:pStyle w:val="Jegyzetszveg"/>
      </w:pPr>
      <w:r>
        <w:rPr>
          <w:rStyle w:val="Jegyzethivatkozs"/>
        </w:rPr>
        <w:annotationRef/>
      </w:r>
      <w:r>
        <w:t>valójában vertikálisan mindkettő típus jól skálázható, a relációs adatbázisok a viszont horizontálisan rosszul skálázódnak</w:t>
      </w:r>
    </w:p>
  </w:comment>
  <w:comment w:id="43" w:author="Bence Kovari" w:date="2021-12-09T00:23:00Z" w:initials="DKBA">
    <w:p w14:paraId="262AD284" w14:textId="53DADB9B" w:rsidR="0009051E" w:rsidRDefault="0009051E">
      <w:pPr>
        <w:pStyle w:val="Jegyzetszveg"/>
      </w:pPr>
      <w:r>
        <w:rPr>
          <w:rStyle w:val="Jegyzethivatkozs"/>
        </w:rPr>
        <w:annotationRef/>
      </w:r>
    </w:p>
  </w:comment>
  <w:comment w:id="52" w:author="Bence Kovari" w:date="2021-12-09T00:24:00Z" w:initials="DKBA">
    <w:p w14:paraId="7B2C7C53" w14:textId="035262D5" w:rsidR="0009051E" w:rsidRDefault="0009051E">
      <w:pPr>
        <w:pStyle w:val="Jegyzetszveg"/>
      </w:pPr>
      <w:r>
        <w:rPr>
          <w:rStyle w:val="Jegyzethivatkozs"/>
        </w:rPr>
        <w:annotationRef/>
      </w:r>
      <w:r>
        <w:t>forrás</w:t>
      </w:r>
    </w:p>
  </w:comment>
  <w:comment w:id="53" w:author="Bence Kovari" w:date="2021-12-09T00:24:00Z" w:initials="DKBA">
    <w:p w14:paraId="6C39A6E5" w14:textId="532ADC3D" w:rsidR="0009051E" w:rsidRDefault="0009051E">
      <w:pPr>
        <w:pStyle w:val="Jegyzetszveg"/>
      </w:pPr>
      <w:r>
        <w:rPr>
          <w:rStyle w:val="Jegyzethivatkozs"/>
        </w:rPr>
        <w:annotationRef/>
      </w:r>
      <w:r>
        <w:t>forrás</w:t>
      </w:r>
    </w:p>
  </w:comment>
  <w:comment w:id="56" w:author="Bence Kovari" w:date="2021-12-09T00:24:00Z" w:initials="DKBA">
    <w:p w14:paraId="3D206DDB" w14:textId="3A3AD013" w:rsidR="00482985" w:rsidRDefault="00482985">
      <w:pPr>
        <w:pStyle w:val="Jegyzetszveg"/>
      </w:pPr>
      <w:r>
        <w:rPr>
          <w:rStyle w:val="Jegyzethivatkozs"/>
        </w:rPr>
        <w:annotationRef/>
      </w:r>
      <w:r>
        <w:t>forrás</w:t>
      </w:r>
    </w:p>
  </w:comment>
  <w:comment w:id="67" w:author="Bence Kovari" w:date="2021-12-09T00:25:00Z" w:initials="DKBA">
    <w:p w14:paraId="3953C2FA" w14:textId="738D77CA" w:rsidR="00FC7327" w:rsidRDefault="00FC7327">
      <w:pPr>
        <w:pStyle w:val="Jegyzetszveg"/>
      </w:pPr>
      <w:r>
        <w:rPr>
          <w:rStyle w:val="Jegyzethivatkozs"/>
        </w:rPr>
        <w:annotationRef/>
      </w:r>
      <w:r>
        <w:t>interfész</w:t>
      </w:r>
    </w:p>
  </w:comment>
  <w:comment w:id="98" w:author="Bence Kovari" w:date="2021-12-09T00:27:00Z" w:initials="DKBA">
    <w:p w14:paraId="65261970" w14:textId="2874C5C2" w:rsidR="00E71923" w:rsidRDefault="00E71923">
      <w:pPr>
        <w:pStyle w:val="Jegyzetszveg"/>
      </w:pPr>
      <w:r>
        <w:rPr>
          <w:rStyle w:val="Jegyzethivatkozs"/>
        </w:rPr>
        <w:annotationRef/>
      </w:r>
      <w:r>
        <w:t>forrás</w:t>
      </w:r>
    </w:p>
  </w:comment>
  <w:comment w:id="100" w:author="Bence Kovari" w:date="2021-12-09T00:27:00Z" w:initials="DKBA">
    <w:p w14:paraId="17843DE3" w14:textId="52EA45A8" w:rsidR="00E71923" w:rsidRDefault="00E71923">
      <w:pPr>
        <w:pStyle w:val="Jegyzetszveg"/>
      </w:pPr>
      <w:r>
        <w:rPr>
          <w:rStyle w:val="Jegyzethivatkozs"/>
        </w:rPr>
        <w:annotationRef/>
      </w:r>
      <w:r>
        <w:t>forrás</w:t>
      </w:r>
    </w:p>
  </w:comment>
  <w:comment w:id="102" w:author="Bence Kovari" w:date="2021-12-09T00:28:00Z" w:initials="DKBA">
    <w:p w14:paraId="5C0514F4" w14:textId="764980E6" w:rsidR="00E71923" w:rsidRDefault="00E71923">
      <w:pPr>
        <w:pStyle w:val="Jegyzetszveg"/>
      </w:pPr>
      <w:r>
        <w:rPr>
          <w:rStyle w:val="Jegyzethivatkozs"/>
        </w:rPr>
        <w:annotationRef/>
      </w:r>
      <w:r>
        <w:t>leképezni</w:t>
      </w:r>
    </w:p>
  </w:comment>
  <w:comment w:id="107" w:author="Bence Kovari" w:date="2021-12-09T00:28:00Z" w:initials="DKBA">
    <w:p w14:paraId="7E00F130" w14:textId="65E8CDD5" w:rsidR="00E71923" w:rsidRDefault="00E71923">
      <w:pPr>
        <w:pStyle w:val="Jegyzetszveg"/>
      </w:pPr>
      <w:r>
        <w:rPr>
          <w:rStyle w:val="Jegyzethivatkozs"/>
        </w:rPr>
        <w:annotationRef/>
      </w:r>
      <w:r>
        <w:t>a kivételek</w:t>
      </w:r>
    </w:p>
  </w:comment>
  <w:comment w:id="114" w:author="Bence Kovari" w:date="2021-12-09T00:28:00Z" w:initials="DKBA">
    <w:p w14:paraId="776C4AFA" w14:textId="50B13501" w:rsidR="00036300" w:rsidRDefault="00036300">
      <w:pPr>
        <w:pStyle w:val="Jegyzetszveg"/>
      </w:pPr>
      <w:r>
        <w:rPr>
          <w:rStyle w:val="Jegyzethivatkozs"/>
        </w:rPr>
        <w:annotationRef/>
      </w:r>
      <w:r>
        <w:t>leképezzük / átalakítjuk</w:t>
      </w:r>
    </w:p>
  </w:comment>
  <w:comment w:id="117" w:author="Bence Kovari" w:date="2021-12-09T00:29:00Z" w:initials="DKBA">
    <w:p w14:paraId="2B456628" w14:textId="14D28650" w:rsidR="003F75C0" w:rsidRDefault="003F75C0">
      <w:pPr>
        <w:pStyle w:val="Jegyzetszveg"/>
      </w:pPr>
      <w:r>
        <w:rPr>
          <w:rStyle w:val="Jegyzethivatkozs"/>
        </w:rPr>
        <w:annotationRef/>
      </w:r>
      <w:r>
        <w:t>null-</w:t>
      </w:r>
      <w:proofErr w:type="spellStart"/>
      <w:r>
        <w:t>ra</w:t>
      </w:r>
      <w:proofErr w:type="spellEnd"/>
      <w:r>
        <w:t xml:space="preserve"> állítjuk</w:t>
      </w:r>
    </w:p>
  </w:comment>
  <w:comment w:id="129" w:author="Bence Kovari" w:date="2021-12-09T00:30:00Z" w:initials="DKBA">
    <w:p w14:paraId="179AE6BA" w14:textId="5289F199" w:rsidR="00BB29A7" w:rsidRDefault="00BB29A7">
      <w:pPr>
        <w:pStyle w:val="Jegyzetszveg"/>
      </w:pPr>
      <w:r>
        <w:rPr>
          <w:rStyle w:val="Jegyzethivatkozs"/>
        </w:rPr>
        <w:annotationRef/>
      </w:r>
      <w:r>
        <w:t>forrásmegjelölés</w:t>
      </w:r>
    </w:p>
  </w:comment>
  <w:comment w:id="138" w:author="Bence Kovari" w:date="2021-12-09T00:30:00Z" w:initials="DKBA">
    <w:p w14:paraId="51BD6AA9" w14:textId="51315EBC" w:rsidR="00BB29A7" w:rsidRDefault="00BB29A7">
      <w:pPr>
        <w:pStyle w:val="Jegyzetszveg"/>
      </w:pPr>
      <w:r>
        <w:rPr>
          <w:rStyle w:val="Jegyzethivatkozs"/>
        </w:rPr>
        <w:annotationRef/>
      </w:r>
      <w:r>
        <w:t>forrás</w:t>
      </w:r>
    </w:p>
  </w:comment>
  <w:comment w:id="151" w:author="Bence Kovari" w:date="2021-12-09T00:31:00Z" w:initials="DKBA">
    <w:p w14:paraId="057F9098" w14:textId="0720F757" w:rsidR="00BB29A7" w:rsidRDefault="00BB29A7">
      <w:pPr>
        <w:pStyle w:val="Jegyzetszveg"/>
      </w:pPr>
      <w:r>
        <w:rPr>
          <w:rStyle w:val="Jegyzethivatkozs"/>
        </w:rPr>
        <w:annotationRef/>
      </w:r>
      <w:r>
        <w:t>forrás</w:t>
      </w:r>
    </w:p>
  </w:comment>
  <w:comment w:id="155" w:author="Bence Kovari" w:date="2021-12-09T00:32:00Z" w:initials="DKBA">
    <w:p w14:paraId="31568AB8" w14:textId="60148A2F" w:rsidR="005869CC" w:rsidRDefault="005869CC">
      <w:pPr>
        <w:pStyle w:val="Jegyzetszveg"/>
      </w:pPr>
      <w:r>
        <w:rPr>
          <w:rStyle w:val="Jegyzethivatkozs"/>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BDCE7A" w15:done="0"/>
  <w15:commentEx w15:paraId="3BCB84AB" w15:done="0"/>
  <w15:commentEx w15:paraId="4A208434" w15:done="0"/>
  <w15:commentEx w15:paraId="262AD284" w15:done="0"/>
  <w15:commentEx w15:paraId="7B2C7C53" w15:done="0"/>
  <w15:commentEx w15:paraId="6C39A6E5" w15:done="0"/>
  <w15:commentEx w15:paraId="3D206DDB" w15:done="0"/>
  <w15:commentEx w15:paraId="3953C2FA" w15:done="0"/>
  <w15:commentEx w15:paraId="65261970" w15:done="0"/>
  <w15:commentEx w15:paraId="17843DE3" w15:done="0"/>
  <w15:commentEx w15:paraId="5C0514F4" w15:done="0"/>
  <w15:commentEx w15:paraId="7E00F130" w15:done="0"/>
  <w15:commentEx w15:paraId="776C4AFA" w15:done="0"/>
  <w15:commentEx w15:paraId="2B456628" w15:done="0"/>
  <w15:commentEx w15:paraId="179AE6BA" w15:done="0"/>
  <w15:commentEx w15:paraId="51BD6AA9" w15:done="0"/>
  <w15:commentEx w15:paraId="057F9098" w15:done="0"/>
  <w15:commentEx w15:paraId="31568A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BCAA3" w16cex:dateUtc="2021-12-08T23:21:00Z"/>
  <w16cex:commentExtensible w16cex:durableId="255BCAA7" w16cex:dateUtc="2021-12-08T23:21:00Z"/>
  <w16cex:commentExtensible w16cex:durableId="255BCABE" w16cex:dateUtc="2021-12-08T23:22:00Z"/>
  <w16cex:commentExtensible w16cex:durableId="255BCB14" w16cex:dateUtc="2021-12-08T23:23:00Z"/>
  <w16cex:commentExtensible w16cex:durableId="255BCB2B" w16cex:dateUtc="2021-12-08T23:24:00Z"/>
  <w16cex:commentExtensible w16cex:durableId="255BCB27" w16cex:dateUtc="2021-12-08T23:24:00Z"/>
  <w16cex:commentExtensible w16cex:durableId="255BCB5B" w16cex:dateUtc="2021-12-08T23:24:00Z"/>
  <w16cex:commentExtensible w16cex:durableId="255BCB8E" w16cex:dateUtc="2021-12-08T23:25:00Z"/>
  <w16cex:commentExtensible w16cex:durableId="255BCC00" w16cex:dateUtc="2021-12-08T23:27:00Z"/>
  <w16cex:commentExtensible w16cex:durableId="255BCC03" w16cex:dateUtc="2021-12-08T23:27:00Z"/>
  <w16cex:commentExtensible w16cex:durableId="255BCC11" w16cex:dateUtc="2021-12-08T23:28:00Z"/>
  <w16cex:commentExtensible w16cex:durableId="255BCC1C" w16cex:dateUtc="2021-12-08T23:28:00Z"/>
  <w16cex:commentExtensible w16cex:durableId="255BCC42" w16cex:dateUtc="2021-12-08T23:28:00Z"/>
  <w16cex:commentExtensible w16cex:durableId="255BCC61" w16cex:dateUtc="2021-12-08T23:29:00Z"/>
  <w16cex:commentExtensible w16cex:durableId="255BCCA1" w16cex:dateUtc="2021-12-08T23:30:00Z"/>
  <w16cex:commentExtensible w16cex:durableId="255BCCBB" w16cex:dateUtc="2021-12-08T23:30:00Z"/>
  <w16cex:commentExtensible w16cex:durableId="255BCCE1" w16cex:dateUtc="2021-12-08T23:31:00Z"/>
  <w16cex:commentExtensible w16cex:durableId="255BCD06" w16cex:dateUtc="2021-12-08T23: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BDCE7A" w16cid:durableId="255BCAA3"/>
  <w16cid:commentId w16cid:paraId="3BCB84AB" w16cid:durableId="255BCAA7"/>
  <w16cid:commentId w16cid:paraId="4A208434" w16cid:durableId="255BCABE"/>
  <w16cid:commentId w16cid:paraId="262AD284" w16cid:durableId="255BCB14"/>
  <w16cid:commentId w16cid:paraId="7B2C7C53" w16cid:durableId="255BCB2B"/>
  <w16cid:commentId w16cid:paraId="6C39A6E5" w16cid:durableId="255BCB27"/>
  <w16cid:commentId w16cid:paraId="3D206DDB" w16cid:durableId="255BCB5B"/>
  <w16cid:commentId w16cid:paraId="3953C2FA" w16cid:durableId="255BCB8E"/>
  <w16cid:commentId w16cid:paraId="65261970" w16cid:durableId="255BCC00"/>
  <w16cid:commentId w16cid:paraId="17843DE3" w16cid:durableId="255BCC03"/>
  <w16cid:commentId w16cid:paraId="5C0514F4" w16cid:durableId="255BCC11"/>
  <w16cid:commentId w16cid:paraId="7E00F130" w16cid:durableId="255BCC1C"/>
  <w16cid:commentId w16cid:paraId="776C4AFA" w16cid:durableId="255BCC42"/>
  <w16cid:commentId w16cid:paraId="2B456628" w16cid:durableId="255BCC61"/>
  <w16cid:commentId w16cid:paraId="179AE6BA" w16cid:durableId="255BCCA1"/>
  <w16cid:commentId w16cid:paraId="51BD6AA9" w16cid:durableId="255BCCBB"/>
  <w16cid:commentId w16cid:paraId="057F9098" w16cid:durableId="255BCCE1"/>
  <w16cid:commentId w16cid:paraId="31568AB8" w16cid:durableId="255BCD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754468" w14:textId="77777777" w:rsidR="00367FEC" w:rsidRDefault="00367FEC">
      <w:r>
        <w:separator/>
      </w:r>
    </w:p>
  </w:endnote>
  <w:endnote w:type="continuationSeparator" w:id="0">
    <w:p w14:paraId="1421AF82" w14:textId="77777777" w:rsidR="00367FEC" w:rsidRDefault="00367F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1D689" w14:textId="60A2F33B" w:rsidR="00ED08E8" w:rsidRPr="00ED08E8" w:rsidRDefault="00ED08E8" w:rsidP="00ED08E8">
    <w:pPr>
      <w:pStyle w:val="llb"/>
      <w:jc w:val="center"/>
      <w:rPr>
        <w:color w:val="FFFFFF" w:themeColor="background1"/>
      </w:rPr>
    </w:pPr>
    <w:r w:rsidRPr="00ED08E8">
      <w:rPr>
        <w:color w:val="FFFFFF" w:themeColor="background1"/>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9816983"/>
      <w:docPartObj>
        <w:docPartGallery w:val="Page Numbers (Bottom of Page)"/>
        <w:docPartUnique/>
      </w:docPartObj>
    </w:sdtPr>
    <w:sdtEndPr/>
    <w:sdtContent>
      <w:p w14:paraId="1C5B9E11" w14:textId="0BA570DE" w:rsidR="00ED08E8" w:rsidRDefault="00ED08E8" w:rsidP="00ED08E8">
        <w:pPr>
          <w:pStyle w:val="llb"/>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2FED9" w14:textId="68F87CA6" w:rsidR="00126518" w:rsidRDefault="00ED08E8" w:rsidP="00E94A8D">
    <w:pPr>
      <w:pStyle w:val="llb"/>
      <w:jc w:val="center"/>
    </w:pP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A40AA" w14:textId="77777777" w:rsidR="00367FEC" w:rsidRDefault="00367FEC">
      <w:r>
        <w:separator/>
      </w:r>
    </w:p>
  </w:footnote>
  <w:footnote w:type="continuationSeparator" w:id="0">
    <w:p w14:paraId="4E931299" w14:textId="77777777" w:rsidR="00367FEC" w:rsidRDefault="00367F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5EE0508"/>
    <w:multiLevelType w:val="multilevel"/>
    <w:tmpl w:val="418E4214"/>
    <w:numStyleLink w:val="tmutatszmozottlista"/>
  </w:abstractNum>
  <w:abstractNum w:abstractNumId="12"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1"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0"/>
  </w:num>
  <w:num w:numId="3">
    <w:abstractNumId w:val="12"/>
  </w:num>
  <w:num w:numId="4">
    <w:abstractNumId w:val="16"/>
  </w:num>
  <w:num w:numId="5">
    <w:abstractNumId w:val="17"/>
  </w:num>
  <w:num w:numId="6">
    <w:abstractNumId w:val="18"/>
  </w:num>
  <w:num w:numId="7">
    <w:abstractNumId w:val="13"/>
  </w:num>
  <w:num w:numId="8">
    <w:abstractNumId w:val="11"/>
  </w:num>
  <w:num w:numId="9">
    <w:abstractNumId w:val="14"/>
  </w:num>
  <w:num w:numId="10">
    <w:abstractNumId w:val="21"/>
  </w:num>
  <w:num w:numId="11">
    <w:abstractNumId w:val="15"/>
  </w:num>
  <w:num w:numId="12">
    <w:abstractNumId w:val="19"/>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nce Kovari">
    <w15:presenceInfo w15:providerId="Windows Live" w15:userId="5be86d7ee7dc6027"/>
  </w15:person>
  <w15:person w15:author="Nagy Viktor">
    <w15:presenceInfo w15:providerId="None" w15:userId="Nagy Vik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Q0NjQ3NLUwMjQwMDZT0lEKTi0uzszPAykwqgUAwrEVISwAAAA="/>
  </w:docVars>
  <w:rsids>
    <w:rsidRoot w:val="00B50CAA"/>
    <w:rsid w:val="00004C58"/>
    <w:rsid w:val="00005F15"/>
    <w:rsid w:val="000062F4"/>
    <w:rsid w:val="0001192F"/>
    <w:rsid w:val="0001423F"/>
    <w:rsid w:val="0002193E"/>
    <w:rsid w:val="000331A2"/>
    <w:rsid w:val="000358C0"/>
    <w:rsid w:val="000362C4"/>
    <w:rsid w:val="00036300"/>
    <w:rsid w:val="0004213D"/>
    <w:rsid w:val="00047531"/>
    <w:rsid w:val="000507C9"/>
    <w:rsid w:val="000527E7"/>
    <w:rsid w:val="000558B1"/>
    <w:rsid w:val="00060312"/>
    <w:rsid w:val="000751A8"/>
    <w:rsid w:val="000756C1"/>
    <w:rsid w:val="00085772"/>
    <w:rsid w:val="00085E8D"/>
    <w:rsid w:val="0009051E"/>
    <w:rsid w:val="000A5D66"/>
    <w:rsid w:val="000A7483"/>
    <w:rsid w:val="000B53E0"/>
    <w:rsid w:val="000D0182"/>
    <w:rsid w:val="000D2D9B"/>
    <w:rsid w:val="000E07AC"/>
    <w:rsid w:val="000E262F"/>
    <w:rsid w:val="000E4A8A"/>
    <w:rsid w:val="000E5DBE"/>
    <w:rsid w:val="000E63A7"/>
    <w:rsid w:val="000F4B6A"/>
    <w:rsid w:val="000F6AE1"/>
    <w:rsid w:val="001046C0"/>
    <w:rsid w:val="001102B6"/>
    <w:rsid w:val="0011488B"/>
    <w:rsid w:val="00114DD5"/>
    <w:rsid w:val="001154F3"/>
    <w:rsid w:val="00126518"/>
    <w:rsid w:val="00131333"/>
    <w:rsid w:val="00135798"/>
    <w:rsid w:val="0013719F"/>
    <w:rsid w:val="001372C4"/>
    <w:rsid w:val="001525F8"/>
    <w:rsid w:val="00157087"/>
    <w:rsid w:val="00162232"/>
    <w:rsid w:val="001637E1"/>
    <w:rsid w:val="0016548D"/>
    <w:rsid w:val="00170DCD"/>
    <w:rsid w:val="00171054"/>
    <w:rsid w:val="001936CC"/>
    <w:rsid w:val="00193E1F"/>
    <w:rsid w:val="001A06A6"/>
    <w:rsid w:val="001A57BC"/>
    <w:rsid w:val="001B0F51"/>
    <w:rsid w:val="001B193A"/>
    <w:rsid w:val="001B1E62"/>
    <w:rsid w:val="001B5B43"/>
    <w:rsid w:val="001B6921"/>
    <w:rsid w:val="001C61F8"/>
    <w:rsid w:val="001D43B9"/>
    <w:rsid w:val="001D7D42"/>
    <w:rsid w:val="001E4E59"/>
    <w:rsid w:val="001E5E6D"/>
    <w:rsid w:val="001F3E93"/>
    <w:rsid w:val="001F4D8F"/>
    <w:rsid w:val="00203203"/>
    <w:rsid w:val="00207A62"/>
    <w:rsid w:val="00207C57"/>
    <w:rsid w:val="002102C3"/>
    <w:rsid w:val="002131CA"/>
    <w:rsid w:val="00221F4D"/>
    <w:rsid w:val="00224469"/>
    <w:rsid w:val="00225F65"/>
    <w:rsid w:val="00227347"/>
    <w:rsid w:val="00230E73"/>
    <w:rsid w:val="0023788E"/>
    <w:rsid w:val="00237F39"/>
    <w:rsid w:val="00252241"/>
    <w:rsid w:val="002532D2"/>
    <w:rsid w:val="00254469"/>
    <w:rsid w:val="002614D4"/>
    <w:rsid w:val="00261E5D"/>
    <w:rsid w:val="00267677"/>
    <w:rsid w:val="00267AC8"/>
    <w:rsid w:val="0027013C"/>
    <w:rsid w:val="00270B08"/>
    <w:rsid w:val="00276011"/>
    <w:rsid w:val="002841F9"/>
    <w:rsid w:val="00284F11"/>
    <w:rsid w:val="00285692"/>
    <w:rsid w:val="002A3D88"/>
    <w:rsid w:val="002A7A92"/>
    <w:rsid w:val="002B3F2D"/>
    <w:rsid w:val="002C0828"/>
    <w:rsid w:val="002C34CF"/>
    <w:rsid w:val="002C3B9C"/>
    <w:rsid w:val="002C6A9C"/>
    <w:rsid w:val="002C7010"/>
    <w:rsid w:val="002D0621"/>
    <w:rsid w:val="002D160C"/>
    <w:rsid w:val="002D3265"/>
    <w:rsid w:val="002D7DA9"/>
    <w:rsid w:val="002E07F3"/>
    <w:rsid w:val="002E1D2A"/>
    <w:rsid w:val="002E5FD1"/>
    <w:rsid w:val="002F10A0"/>
    <w:rsid w:val="00302BB3"/>
    <w:rsid w:val="00305922"/>
    <w:rsid w:val="00306AC0"/>
    <w:rsid w:val="00310533"/>
    <w:rsid w:val="00313013"/>
    <w:rsid w:val="00325700"/>
    <w:rsid w:val="00325F7F"/>
    <w:rsid w:val="003307BA"/>
    <w:rsid w:val="00341E17"/>
    <w:rsid w:val="00342D1F"/>
    <w:rsid w:val="00350AEC"/>
    <w:rsid w:val="00355695"/>
    <w:rsid w:val="00362A42"/>
    <w:rsid w:val="00367FEC"/>
    <w:rsid w:val="0037381F"/>
    <w:rsid w:val="00374C7F"/>
    <w:rsid w:val="0038177C"/>
    <w:rsid w:val="00384614"/>
    <w:rsid w:val="00391101"/>
    <w:rsid w:val="00393A4A"/>
    <w:rsid w:val="003A028D"/>
    <w:rsid w:val="003A3155"/>
    <w:rsid w:val="003A46EC"/>
    <w:rsid w:val="003A4CDB"/>
    <w:rsid w:val="003B0188"/>
    <w:rsid w:val="003C1C76"/>
    <w:rsid w:val="003C2861"/>
    <w:rsid w:val="003C7706"/>
    <w:rsid w:val="003D2725"/>
    <w:rsid w:val="003D2A8C"/>
    <w:rsid w:val="003D6918"/>
    <w:rsid w:val="003E00A4"/>
    <w:rsid w:val="003E27F7"/>
    <w:rsid w:val="003E3715"/>
    <w:rsid w:val="003E70B1"/>
    <w:rsid w:val="003F1CC8"/>
    <w:rsid w:val="003F5425"/>
    <w:rsid w:val="003F75C0"/>
    <w:rsid w:val="00402A62"/>
    <w:rsid w:val="00406505"/>
    <w:rsid w:val="00407CB7"/>
    <w:rsid w:val="00410924"/>
    <w:rsid w:val="00410D18"/>
    <w:rsid w:val="00416815"/>
    <w:rsid w:val="0042159D"/>
    <w:rsid w:val="00430793"/>
    <w:rsid w:val="00431DD7"/>
    <w:rsid w:val="00431F70"/>
    <w:rsid w:val="00443351"/>
    <w:rsid w:val="0044571C"/>
    <w:rsid w:val="00450E97"/>
    <w:rsid w:val="00453F2C"/>
    <w:rsid w:val="00453FC5"/>
    <w:rsid w:val="004565C3"/>
    <w:rsid w:val="00461E44"/>
    <w:rsid w:val="00471304"/>
    <w:rsid w:val="00471BB7"/>
    <w:rsid w:val="00474D9C"/>
    <w:rsid w:val="004753AB"/>
    <w:rsid w:val="00482985"/>
    <w:rsid w:val="00482AB5"/>
    <w:rsid w:val="0048395A"/>
    <w:rsid w:val="00483B5C"/>
    <w:rsid w:val="004851C7"/>
    <w:rsid w:val="00486C1A"/>
    <w:rsid w:val="004A4B8D"/>
    <w:rsid w:val="004B0945"/>
    <w:rsid w:val="004B0BF6"/>
    <w:rsid w:val="004B1898"/>
    <w:rsid w:val="004B31CE"/>
    <w:rsid w:val="004B47ED"/>
    <w:rsid w:val="004B4B7E"/>
    <w:rsid w:val="004B67C6"/>
    <w:rsid w:val="004B726B"/>
    <w:rsid w:val="004C5B38"/>
    <w:rsid w:val="004D3914"/>
    <w:rsid w:val="004E393F"/>
    <w:rsid w:val="004E6B70"/>
    <w:rsid w:val="004F0A1B"/>
    <w:rsid w:val="004F14F9"/>
    <w:rsid w:val="004F5C46"/>
    <w:rsid w:val="005005E5"/>
    <w:rsid w:val="00502A30"/>
    <w:rsid w:val="00511861"/>
    <w:rsid w:val="005173B2"/>
    <w:rsid w:val="005202C0"/>
    <w:rsid w:val="00520DED"/>
    <w:rsid w:val="00526A21"/>
    <w:rsid w:val="005313A1"/>
    <w:rsid w:val="00532F06"/>
    <w:rsid w:val="00537F16"/>
    <w:rsid w:val="00544253"/>
    <w:rsid w:val="00545A63"/>
    <w:rsid w:val="00545EC2"/>
    <w:rsid w:val="0055095E"/>
    <w:rsid w:val="005524FC"/>
    <w:rsid w:val="00553471"/>
    <w:rsid w:val="00556E29"/>
    <w:rsid w:val="00561496"/>
    <w:rsid w:val="00563876"/>
    <w:rsid w:val="00570F80"/>
    <w:rsid w:val="00576495"/>
    <w:rsid w:val="005869CC"/>
    <w:rsid w:val="005A4718"/>
    <w:rsid w:val="005A5975"/>
    <w:rsid w:val="005B7109"/>
    <w:rsid w:val="005B7E8F"/>
    <w:rsid w:val="005D177D"/>
    <w:rsid w:val="005D3443"/>
    <w:rsid w:val="005D3E1C"/>
    <w:rsid w:val="005D6B5E"/>
    <w:rsid w:val="005E01E0"/>
    <w:rsid w:val="005E2562"/>
    <w:rsid w:val="005F2D14"/>
    <w:rsid w:val="005F3404"/>
    <w:rsid w:val="005F6A8C"/>
    <w:rsid w:val="00601278"/>
    <w:rsid w:val="006028A8"/>
    <w:rsid w:val="0061358F"/>
    <w:rsid w:val="00615E24"/>
    <w:rsid w:val="006169BC"/>
    <w:rsid w:val="00617338"/>
    <w:rsid w:val="006175DE"/>
    <w:rsid w:val="006208E0"/>
    <w:rsid w:val="0062185B"/>
    <w:rsid w:val="0062336A"/>
    <w:rsid w:val="0063585C"/>
    <w:rsid w:val="00641018"/>
    <w:rsid w:val="0064220C"/>
    <w:rsid w:val="006459E0"/>
    <w:rsid w:val="00646A41"/>
    <w:rsid w:val="00650C7C"/>
    <w:rsid w:val="00653B87"/>
    <w:rsid w:val="006657C2"/>
    <w:rsid w:val="00666479"/>
    <w:rsid w:val="00670A28"/>
    <w:rsid w:val="00672CB9"/>
    <w:rsid w:val="00675281"/>
    <w:rsid w:val="00681E99"/>
    <w:rsid w:val="00682D42"/>
    <w:rsid w:val="00692605"/>
    <w:rsid w:val="006977F5"/>
    <w:rsid w:val="006A19B7"/>
    <w:rsid w:val="006A1B7F"/>
    <w:rsid w:val="006A4F49"/>
    <w:rsid w:val="006A64CC"/>
    <w:rsid w:val="006B00FC"/>
    <w:rsid w:val="006B0197"/>
    <w:rsid w:val="006B122B"/>
    <w:rsid w:val="006B5185"/>
    <w:rsid w:val="006C0FCB"/>
    <w:rsid w:val="006D338C"/>
    <w:rsid w:val="006E2DA3"/>
    <w:rsid w:val="006E5BB3"/>
    <w:rsid w:val="006F06AC"/>
    <w:rsid w:val="006F0D61"/>
    <w:rsid w:val="006F1C8F"/>
    <w:rsid w:val="006F23EF"/>
    <w:rsid w:val="006F4F08"/>
    <w:rsid w:val="006F512E"/>
    <w:rsid w:val="006F76A3"/>
    <w:rsid w:val="00700E3A"/>
    <w:rsid w:val="0070291D"/>
    <w:rsid w:val="00712E6A"/>
    <w:rsid w:val="0071357D"/>
    <w:rsid w:val="00725CCF"/>
    <w:rsid w:val="00727C80"/>
    <w:rsid w:val="00730B3C"/>
    <w:rsid w:val="00733D20"/>
    <w:rsid w:val="00734BCF"/>
    <w:rsid w:val="0074754C"/>
    <w:rsid w:val="00753855"/>
    <w:rsid w:val="00757199"/>
    <w:rsid w:val="00760556"/>
    <w:rsid w:val="00760739"/>
    <w:rsid w:val="00765010"/>
    <w:rsid w:val="00765906"/>
    <w:rsid w:val="0076681E"/>
    <w:rsid w:val="00771CFE"/>
    <w:rsid w:val="00782789"/>
    <w:rsid w:val="0078312F"/>
    <w:rsid w:val="00784B0A"/>
    <w:rsid w:val="00785AD7"/>
    <w:rsid w:val="00795FA3"/>
    <w:rsid w:val="007A0E1B"/>
    <w:rsid w:val="007A61BB"/>
    <w:rsid w:val="007C395B"/>
    <w:rsid w:val="007C5AE3"/>
    <w:rsid w:val="007C6618"/>
    <w:rsid w:val="007D2D0F"/>
    <w:rsid w:val="007D7735"/>
    <w:rsid w:val="007E100A"/>
    <w:rsid w:val="007E19E6"/>
    <w:rsid w:val="007F2B42"/>
    <w:rsid w:val="007F44A4"/>
    <w:rsid w:val="007F6637"/>
    <w:rsid w:val="00803705"/>
    <w:rsid w:val="008077B8"/>
    <w:rsid w:val="00811796"/>
    <w:rsid w:val="00814159"/>
    <w:rsid w:val="00814D51"/>
    <w:rsid w:val="00816BCB"/>
    <w:rsid w:val="008335FD"/>
    <w:rsid w:val="008353B3"/>
    <w:rsid w:val="008366BD"/>
    <w:rsid w:val="00836AA1"/>
    <w:rsid w:val="00836C0F"/>
    <w:rsid w:val="0084563C"/>
    <w:rsid w:val="00854BDC"/>
    <w:rsid w:val="00863430"/>
    <w:rsid w:val="00866FD5"/>
    <w:rsid w:val="00871350"/>
    <w:rsid w:val="00873431"/>
    <w:rsid w:val="00874360"/>
    <w:rsid w:val="00874570"/>
    <w:rsid w:val="00874E43"/>
    <w:rsid w:val="00875125"/>
    <w:rsid w:val="008813E0"/>
    <w:rsid w:val="008846BA"/>
    <w:rsid w:val="00890F29"/>
    <w:rsid w:val="008921BF"/>
    <w:rsid w:val="008923A0"/>
    <w:rsid w:val="00892AB9"/>
    <w:rsid w:val="008956E9"/>
    <w:rsid w:val="00896983"/>
    <w:rsid w:val="008A2D16"/>
    <w:rsid w:val="008A4A78"/>
    <w:rsid w:val="008B67AC"/>
    <w:rsid w:val="008C2EC9"/>
    <w:rsid w:val="008C5543"/>
    <w:rsid w:val="008C6099"/>
    <w:rsid w:val="008C722C"/>
    <w:rsid w:val="008D2B64"/>
    <w:rsid w:val="008E7228"/>
    <w:rsid w:val="008F5AE8"/>
    <w:rsid w:val="008F6E93"/>
    <w:rsid w:val="00901394"/>
    <w:rsid w:val="0090541F"/>
    <w:rsid w:val="00905CD9"/>
    <w:rsid w:val="00906DDB"/>
    <w:rsid w:val="00914E61"/>
    <w:rsid w:val="0091552F"/>
    <w:rsid w:val="00916DC7"/>
    <w:rsid w:val="00921863"/>
    <w:rsid w:val="00935A35"/>
    <w:rsid w:val="00940CB1"/>
    <w:rsid w:val="009415CF"/>
    <w:rsid w:val="00943694"/>
    <w:rsid w:val="009469D5"/>
    <w:rsid w:val="00952648"/>
    <w:rsid w:val="00952D54"/>
    <w:rsid w:val="009624E7"/>
    <w:rsid w:val="00962F89"/>
    <w:rsid w:val="009753E1"/>
    <w:rsid w:val="009831BA"/>
    <w:rsid w:val="0098532E"/>
    <w:rsid w:val="00986900"/>
    <w:rsid w:val="00993A9C"/>
    <w:rsid w:val="009A32B9"/>
    <w:rsid w:val="009A6716"/>
    <w:rsid w:val="009B1AB8"/>
    <w:rsid w:val="009B333A"/>
    <w:rsid w:val="009C1C93"/>
    <w:rsid w:val="009C7C3D"/>
    <w:rsid w:val="009D1B1E"/>
    <w:rsid w:val="009D5AAA"/>
    <w:rsid w:val="009E6798"/>
    <w:rsid w:val="009E67D2"/>
    <w:rsid w:val="009F468E"/>
    <w:rsid w:val="00A01970"/>
    <w:rsid w:val="00A03BDD"/>
    <w:rsid w:val="00A04A9D"/>
    <w:rsid w:val="00A11999"/>
    <w:rsid w:val="00A126AF"/>
    <w:rsid w:val="00A173CD"/>
    <w:rsid w:val="00A2151D"/>
    <w:rsid w:val="00A3485B"/>
    <w:rsid w:val="00A34DC4"/>
    <w:rsid w:val="00A35121"/>
    <w:rsid w:val="00A572E1"/>
    <w:rsid w:val="00A60C03"/>
    <w:rsid w:val="00A63080"/>
    <w:rsid w:val="00A760BD"/>
    <w:rsid w:val="00A818EB"/>
    <w:rsid w:val="00A87F7E"/>
    <w:rsid w:val="00A9304C"/>
    <w:rsid w:val="00A9632F"/>
    <w:rsid w:val="00A96DAE"/>
    <w:rsid w:val="00AB4EE8"/>
    <w:rsid w:val="00AB511F"/>
    <w:rsid w:val="00AC4EB3"/>
    <w:rsid w:val="00AE05C4"/>
    <w:rsid w:val="00AE1CEE"/>
    <w:rsid w:val="00AE5EAD"/>
    <w:rsid w:val="00AF0B36"/>
    <w:rsid w:val="00AF3D09"/>
    <w:rsid w:val="00B00992"/>
    <w:rsid w:val="00B014CD"/>
    <w:rsid w:val="00B04BD5"/>
    <w:rsid w:val="00B13FD0"/>
    <w:rsid w:val="00B15C01"/>
    <w:rsid w:val="00B259A4"/>
    <w:rsid w:val="00B272E8"/>
    <w:rsid w:val="00B331B8"/>
    <w:rsid w:val="00B358B2"/>
    <w:rsid w:val="00B4104A"/>
    <w:rsid w:val="00B419A3"/>
    <w:rsid w:val="00B50CAA"/>
    <w:rsid w:val="00B65B4D"/>
    <w:rsid w:val="00B71A21"/>
    <w:rsid w:val="00B72377"/>
    <w:rsid w:val="00B96880"/>
    <w:rsid w:val="00BA086B"/>
    <w:rsid w:val="00BB08CC"/>
    <w:rsid w:val="00BB0973"/>
    <w:rsid w:val="00BB219A"/>
    <w:rsid w:val="00BB29A7"/>
    <w:rsid w:val="00BD475E"/>
    <w:rsid w:val="00BF34D9"/>
    <w:rsid w:val="00BF4292"/>
    <w:rsid w:val="00BF6A4D"/>
    <w:rsid w:val="00C00B3C"/>
    <w:rsid w:val="00C01941"/>
    <w:rsid w:val="00C07EBB"/>
    <w:rsid w:val="00C15A6A"/>
    <w:rsid w:val="00C2686E"/>
    <w:rsid w:val="00C31260"/>
    <w:rsid w:val="00C358C6"/>
    <w:rsid w:val="00C53B43"/>
    <w:rsid w:val="00C53F92"/>
    <w:rsid w:val="00C61612"/>
    <w:rsid w:val="00C6190A"/>
    <w:rsid w:val="00C66D7D"/>
    <w:rsid w:val="00C73DEE"/>
    <w:rsid w:val="00C84464"/>
    <w:rsid w:val="00C91AAB"/>
    <w:rsid w:val="00C94815"/>
    <w:rsid w:val="00C967FF"/>
    <w:rsid w:val="00C97401"/>
    <w:rsid w:val="00CA4D21"/>
    <w:rsid w:val="00CB19AD"/>
    <w:rsid w:val="00CB691C"/>
    <w:rsid w:val="00CC1A5A"/>
    <w:rsid w:val="00CC7EF5"/>
    <w:rsid w:val="00CD586E"/>
    <w:rsid w:val="00CE1B8D"/>
    <w:rsid w:val="00CE44D6"/>
    <w:rsid w:val="00D016F0"/>
    <w:rsid w:val="00D02F36"/>
    <w:rsid w:val="00D07335"/>
    <w:rsid w:val="00D10CFB"/>
    <w:rsid w:val="00D1632F"/>
    <w:rsid w:val="00D1687C"/>
    <w:rsid w:val="00D20D54"/>
    <w:rsid w:val="00D23BFC"/>
    <w:rsid w:val="00D41F22"/>
    <w:rsid w:val="00D429F2"/>
    <w:rsid w:val="00D445AF"/>
    <w:rsid w:val="00D47767"/>
    <w:rsid w:val="00D53F5A"/>
    <w:rsid w:val="00D665FA"/>
    <w:rsid w:val="00D674B2"/>
    <w:rsid w:val="00D75A5E"/>
    <w:rsid w:val="00D81927"/>
    <w:rsid w:val="00D835D8"/>
    <w:rsid w:val="00D83CCA"/>
    <w:rsid w:val="00D84755"/>
    <w:rsid w:val="00D95E2C"/>
    <w:rsid w:val="00DB3242"/>
    <w:rsid w:val="00DB53AF"/>
    <w:rsid w:val="00DB67D6"/>
    <w:rsid w:val="00DC2E38"/>
    <w:rsid w:val="00DC3732"/>
    <w:rsid w:val="00DD09FF"/>
    <w:rsid w:val="00DD1D5F"/>
    <w:rsid w:val="00DD6A58"/>
    <w:rsid w:val="00DF5495"/>
    <w:rsid w:val="00E04977"/>
    <w:rsid w:val="00E0587C"/>
    <w:rsid w:val="00E07EE4"/>
    <w:rsid w:val="00E22230"/>
    <w:rsid w:val="00E22EEF"/>
    <w:rsid w:val="00E305A9"/>
    <w:rsid w:val="00E42518"/>
    <w:rsid w:val="00E42F0D"/>
    <w:rsid w:val="00E474F6"/>
    <w:rsid w:val="00E71923"/>
    <w:rsid w:val="00E82E8A"/>
    <w:rsid w:val="00E8385C"/>
    <w:rsid w:val="00E86A0C"/>
    <w:rsid w:val="00E94A8D"/>
    <w:rsid w:val="00E95544"/>
    <w:rsid w:val="00EA07BA"/>
    <w:rsid w:val="00EB7F3E"/>
    <w:rsid w:val="00EC18A3"/>
    <w:rsid w:val="00EC31CA"/>
    <w:rsid w:val="00ED08E8"/>
    <w:rsid w:val="00ED24FC"/>
    <w:rsid w:val="00ED780D"/>
    <w:rsid w:val="00EE1220"/>
    <w:rsid w:val="00EE1A1F"/>
    <w:rsid w:val="00EE2264"/>
    <w:rsid w:val="00EE6A98"/>
    <w:rsid w:val="00EF3229"/>
    <w:rsid w:val="00EF44E3"/>
    <w:rsid w:val="00F02202"/>
    <w:rsid w:val="00F050F9"/>
    <w:rsid w:val="00F06B89"/>
    <w:rsid w:val="00F15CAF"/>
    <w:rsid w:val="00F25BE1"/>
    <w:rsid w:val="00F327C8"/>
    <w:rsid w:val="00F374B2"/>
    <w:rsid w:val="00F37CCB"/>
    <w:rsid w:val="00F45199"/>
    <w:rsid w:val="00F46649"/>
    <w:rsid w:val="00F50720"/>
    <w:rsid w:val="00F64CAB"/>
    <w:rsid w:val="00F84C5A"/>
    <w:rsid w:val="00F85C8F"/>
    <w:rsid w:val="00FA0354"/>
    <w:rsid w:val="00FA27E2"/>
    <w:rsid w:val="00FC2C90"/>
    <w:rsid w:val="00FC3C8A"/>
    <w:rsid w:val="00FC7327"/>
    <w:rsid w:val="00FD7390"/>
    <w:rsid w:val="00FE7E53"/>
    <w:rsid w:val="00FF5ED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46FCF3"/>
  <w15:docId w15:val="{4E327C5D-6EA5-4ED9-84D1-FF0E1F351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footer" w:uiPriority="9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836C0F"/>
    <w:pPr>
      <w:spacing w:after="120" w:line="360" w:lineRule="auto"/>
      <w:ind w:firstLine="720"/>
      <w:jc w:val="both"/>
    </w:pPr>
    <w:rPr>
      <w:sz w:val="24"/>
      <w:szCs w:val="24"/>
      <w:lang w:eastAsia="en-US"/>
    </w:rPr>
  </w:style>
  <w:style w:type="paragraph" w:styleId="Cmsor1">
    <w:name w:val="heading 1"/>
    <w:basedOn w:val="Norml"/>
    <w:next w:val="Norml"/>
    <w:link w:val="Cmsor1Char"/>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link w:val="Cmsor2Char"/>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link w:val="Cmsor3Char"/>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link w:val="Cmsor4Char"/>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link w:val="llbChar"/>
    <w:uiPriority w:val="99"/>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09051E"/>
    <w:pPr>
      <w:spacing w:before="120" w:after="240"/>
      <w:ind w:firstLine="0"/>
      <w:jc w:val="center"/>
      <w:pPrChange w:id="0" w:author="Bence Kovari" w:date="2021-12-09T00:23:00Z">
        <w:pPr>
          <w:spacing w:before="120" w:after="240" w:line="360" w:lineRule="auto"/>
          <w:jc w:val="center"/>
        </w:pPr>
      </w:pPrChange>
    </w:pPr>
    <w:rPr>
      <w:b/>
      <w:bCs/>
      <w:sz w:val="20"/>
      <w:szCs w:val="20"/>
      <w:rPrChange w:id="0" w:author="Bence Kovari" w:date="2021-12-09T00:23:00Z">
        <w:rPr>
          <w:b/>
          <w:bCs/>
          <w:lang w:val="hu-HU" w:eastAsia="en-US" w:bidi="ar-SA"/>
        </w:rPr>
      </w:rPrChange>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character" w:customStyle="1" w:styleId="Cmsor1Char">
    <w:name w:val="Címsor 1 Char"/>
    <w:basedOn w:val="Bekezdsalapbettpusa"/>
    <w:link w:val="Cmsor1"/>
    <w:rsid w:val="00453FC5"/>
    <w:rPr>
      <w:rFonts w:cs="Arial"/>
      <w:b/>
      <w:bCs/>
      <w:kern w:val="32"/>
      <w:sz w:val="36"/>
      <w:szCs w:val="32"/>
      <w:lang w:eastAsia="en-US"/>
    </w:rPr>
  </w:style>
  <w:style w:type="character" w:customStyle="1" w:styleId="Cmsor4Char">
    <w:name w:val="Címsor 4 Char"/>
    <w:basedOn w:val="Bekezdsalapbettpusa"/>
    <w:link w:val="Cmsor4"/>
    <w:rsid w:val="000D2D9B"/>
    <w:rPr>
      <w:b/>
      <w:bCs/>
      <w:sz w:val="24"/>
      <w:szCs w:val="28"/>
      <w:lang w:eastAsia="en-US"/>
    </w:rPr>
  </w:style>
  <w:style w:type="character" w:styleId="Feloldatlanmegemlts">
    <w:name w:val="Unresolved Mention"/>
    <w:basedOn w:val="Bekezdsalapbettpusa"/>
    <w:uiPriority w:val="99"/>
    <w:semiHidden/>
    <w:unhideWhenUsed/>
    <w:rsid w:val="00131333"/>
    <w:rPr>
      <w:color w:val="605E5C"/>
      <w:shd w:val="clear" w:color="auto" w:fill="E1DFDD"/>
    </w:rPr>
  </w:style>
  <w:style w:type="character" w:customStyle="1" w:styleId="llbChar">
    <w:name w:val="Élőláb Char"/>
    <w:basedOn w:val="Bekezdsalapbettpusa"/>
    <w:link w:val="llb"/>
    <w:uiPriority w:val="99"/>
    <w:rsid w:val="00126518"/>
    <w:rPr>
      <w:sz w:val="24"/>
      <w:szCs w:val="24"/>
      <w:lang w:eastAsia="en-US"/>
    </w:rPr>
  </w:style>
  <w:style w:type="character" w:customStyle="1" w:styleId="Cmsor2Char">
    <w:name w:val="Címsor 2 Char"/>
    <w:basedOn w:val="Bekezdsalapbettpusa"/>
    <w:link w:val="Cmsor2"/>
    <w:rsid w:val="00916DC7"/>
    <w:rPr>
      <w:rFonts w:cs="Arial"/>
      <w:b/>
      <w:bCs/>
      <w:iCs/>
      <w:sz w:val="32"/>
      <w:szCs w:val="28"/>
      <w:lang w:eastAsia="en-US"/>
    </w:rPr>
  </w:style>
  <w:style w:type="character" w:customStyle="1" w:styleId="Cmsor3Char">
    <w:name w:val="Címsor 3 Char"/>
    <w:basedOn w:val="Bekezdsalapbettpusa"/>
    <w:link w:val="Cmsor3"/>
    <w:rsid w:val="006E5BB3"/>
    <w:rPr>
      <w:rFonts w:cs="Arial"/>
      <w:b/>
      <w:bCs/>
      <w:sz w:val="28"/>
      <w:szCs w:val="26"/>
      <w:lang w:eastAsia="en-US"/>
    </w:rPr>
  </w:style>
  <w:style w:type="paragraph" w:styleId="Vltozat">
    <w:name w:val="Revision"/>
    <w:hidden/>
    <w:uiPriority w:val="99"/>
    <w:semiHidden/>
    <w:rsid w:val="000527E7"/>
    <w:rPr>
      <w:sz w:val="24"/>
      <w:szCs w:val="24"/>
      <w:lang w:eastAsia="en-US"/>
    </w:rPr>
  </w:style>
  <w:style w:type="character" w:styleId="Jegyzethivatkozs">
    <w:name w:val="annotation reference"/>
    <w:basedOn w:val="Bekezdsalapbettpusa"/>
    <w:rsid w:val="00935A35"/>
    <w:rPr>
      <w:sz w:val="16"/>
      <w:szCs w:val="16"/>
    </w:rPr>
  </w:style>
  <w:style w:type="paragraph" w:styleId="Jegyzetszveg">
    <w:name w:val="annotation text"/>
    <w:basedOn w:val="Norml"/>
    <w:link w:val="JegyzetszvegChar"/>
    <w:rsid w:val="00935A35"/>
    <w:pPr>
      <w:spacing w:line="240" w:lineRule="auto"/>
    </w:pPr>
    <w:rPr>
      <w:sz w:val="20"/>
      <w:szCs w:val="20"/>
    </w:rPr>
  </w:style>
  <w:style w:type="character" w:customStyle="1" w:styleId="JegyzetszvegChar">
    <w:name w:val="Jegyzetszöveg Char"/>
    <w:basedOn w:val="Bekezdsalapbettpusa"/>
    <w:link w:val="Jegyzetszveg"/>
    <w:rsid w:val="00935A35"/>
    <w:rPr>
      <w:lang w:eastAsia="en-US"/>
    </w:rPr>
  </w:style>
  <w:style w:type="paragraph" w:styleId="Megjegyzstrgya">
    <w:name w:val="annotation subject"/>
    <w:basedOn w:val="Jegyzetszveg"/>
    <w:next w:val="Jegyzetszveg"/>
    <w:link w:val="MegjegyzstrgyaChar"/>
    <w:semiHidden/>
    <w:unhideWhenUsed/>
    <w:rsid w:val="00935A35"/>
    <w:rPr>
      <w:b/>
      <w:bCs/>
    </w:rPr>
  </w:style>
  <w:style w:type="character" w:customStyle="1" w:styleId="MegjegyzstrgyaChar">
    <w:name w:val="Megjegyzés tárgya Char"/>
    <w:basedOn w:val="JegyzetszvegChar"/>
    <w:link w:val="Megjegyzstrgya"/>
    <w:semiHidden/>
    <w:rsid w:val="00935A35"/>
    <w:rPr>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97136">
      <w:bodyDiv w:val="1"/>
      <w:marLeft w:val="0"/>
      <w:marRight w:val="0"/>
      <w:marTop w:val="0"/>
      <w:marBottom w:val="0"/>
      <w:divBdr>
        <w:top w:val="none" w:sz="0" w:space="0" w:color="auto"/>
        <w:left w:val="none" w:sz="0" w:space="0" w:color="auto"/>
        <w:bottom w:val="none" w:sz="0" w:space="0" w:color="auto"/>
        <w:right w:val="none" w:sz="0" w:space="0" w:color="auto"/>
      </w:divBdr>
      <w:divsChild>
        <w:div w:id="1516385841">
          <w:marLeft w:val="0"/>
          <w:marRight w:val="0"/>
          <w:marTop w:val="0"/>
          <w:marBottom w:val="0"/>
          <w:divBdr>
            <w:top w:val="none" w:sz="0" w:space="0" w:color="auto"/>
            <w:left w:val="none" w:sz="0" w:space="0" w:color="auto"/>
            <w:bottom w:val="none" w:sz="0" w:space="0" w:color="auto"/>
            <w:right w:val="none" w:sz="0" w:space="0" w:color="auto"/>
          </w:divBdr>
          <w:divsChild>
            <w:div w:id="244997003">
              <w:marLeft w:val="0"/>
              <w:marRight w:val="0"/>
              <w:marTop w:val="0"/>
              <w:marBottom w:val="0"/>
              <w:divBdr>
                <w:top w:val="none" w:sz="0" w:space="0" w:color="auto"/>
                <w:left w:val="none" w:sz="0" w:space="0" w:color="auto"/>
                <w:bottom w:val="none" w:sz="0" w:space="0" w:color="auto"/>
                <w:right w:val="none" w:sz="0" w:space="0" w:color="auto"/>
              </w:divBdr>
            </w:div>
            <w:div w:id="2062440687">
              <w:marLeft w:val="0"/>
              <w:marRight w:val="0"/>
              <w:marTop w:val="0"/>
              <w:marBottom w:val="0"/>
              <w:divBdr>
                <w:top w:val="none" w:sz="0" w:space="0" w:color="auto"/>
                <w:left w:val="none" w:sz="0" w:space="0" w:color="auto"/>
                <w:bottom w:val="none" w:sz="0" w:space="0" w:color="auto"/>
                <w:right w:val="none" w:sz="0" w:space="0" w:color="auto"/>
              </w:divBdr>
            </w:div>
            <w:div w:id="195948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2146">
      <w:bodyDiv w:val="1"/>
      <w:marLeft w:val="0"/>
      <w:marRight w:val="0"/>
      <w:marTop w:val="0"/>
      <w:marBottom w:val="0"/>
      <w:divBdr>
        <w:top w:val="none" w:sz="0" w:space="0" w:color="auto"/>
        <w:left w:val="none" w:sz="0" w:space="0" w:color="auto"/>
        <w:bottom w:val="none" w:sz="0" w:space="0" w:color="auto"/>
        <w:right w:val="none" w:sz="0" w:space="0" w:color="auto"/>
      </w:divBdr>
      <w:divsChild>
        <w:div w:id="1463694256">
          <w:marLeft w:val="0"/>
          <w:marRight w:val="0"/>
          <w:marTop w:val="0"/>
          <w:marBottom w:val="0"/>
          <w:divBdr>
            <w:top w:val="none" w:sz="0" w:space="0" w:color="auto"/>
            <w:left w:val="none" w:sz="0" w:space="0" w:color="auto"/>
            <w:bottom w:val="none" w:sz="0" w:space="0" w:color="auto"/>
            <w:right w:val="none" w:sz="0" w:space="0" w:color="auto"/>
          </w:divBdr>
          <w:divsChild>
            <w:div w:id="1781953422">
              <w:marLeft w:val="0"/>
              <w:marRight w:val="0"/>
              <w:marTop w:val="0"/>
              <w:marBottom w:val="0"/>
              <w:divBdr>
                <w:top w:val="none" w:sz="0" w:space="0" w:color="auto"/>
                <w:left w:val="none" w:sz="0" w:space="0" w:color="auto"/>
                <w:bottom w:val="none" w:sz="0" w:space="0" w:color="auto"/>
                <w:right w:val="none" w:sz="0" w:space="0" w:color="auto"/>
              </w:divBdr>
            </w:div>
            <w:div w:id="683365215">
              <w:marLeft w:val="0"/>
              <w:marRight w:val="0"/>
              <w:marTop w:val="0"/>
              <w:marBottom w:val="0"/>
              <w:divBdr>
                <w:top w:val="none" w:sz="0" w:space="0" w:color="auto"/>
                <w:left w:val="none" w:sz="0" w:space="0" w:color="auto"/>
                <w:bottom w:val="none" w:sz="0" w:space="0" w:color="auto"/>
                <w:right w:val="none" w:sz="0" w:space="0" w:color="auto"/>
              </w:divBdr>
            </w:div>
            <w:div w:id="2130858111">
              <w:marLeft w:val="0"/>
              <w:marRight w:val="0"/>
              <w:marTop w:val="0"/>
              <w:marBottom w:val="0"/>
              <w:divBdr>
                <w:top w:val="none" w:sz="0" w:space="0" w:color="auto"/>
                <w:left w:val="none" w:sz="0" w:space="0" w:color="auto"/>
                <w:bottom w:val="none" w:sz="0" w:space="0" w:color="auto"/>
                <w:right w:val="none" w:sz="0" w:space="0" w:color="auto"/>
              </w:divBdr>
            </w:div>
            <w:div w:id="1076054122">
              <w:marLeft w:val="0"/>
              <w:marRight w:val="0"/>
              <w:marTop w:val="0"/>
              <w:marBottom w:val="0"/>
              <w:divBdr>
                <w:top w:val="none" w:sz="0" w:space="0" w:color="auto"/>
                <w:left w:val="none" w:sz="0" w:space="0" w:color="auto"/>
                <w:bottom w:val="none" w:sz="0" w:space="0" w:color="auto"/>
                <w:right w:val="none" w:sz="0" w:space="0" w:color="auto"/>
              </w:divBdr>
            </w:div>
            <w:div w:id="687828162">
              <w:marLeft w:val="0"/>
              <w:marRight w:val="0"/>
              <w:marTop w:val="0"/>
              <w:marBottom w:val="0"/>
              <w:divBdr>
                <w:top w:val="none" w:sz="0" w:space="0" w:color="auto"/>
                <w:left w:val="none" w:sz="0" w:space="0" w:color="auto"/>
                <w:bottom w:val="none" w:sz="0" w:space="0" w:color="auto"/>
                <w:right w:val="none" w:sz="0" w:space="0" w:color="auto"/>
              </w:divBdr>
            </w:div>
            <w:div w:id="1692563658">
              <w:marLeft w:val="0"/>
              <w:marRight w:val="0"/>
              <w:marTop w:val="0"/>
              <w:marBottom w:val="0"/>
              <w:divBdr>
                <w:top w:val="none" w:sz="0" w:space="0" w:color="auto"/>
                <w:left w:val="none" w:sz="0" w:space="0" w:color="auto"/>
                <w:bottom w:val="none" w:sz="0" w:space="0" w:color="auto"/>
                <w:right w:val="none" w:sz="0" w:space="0" w:color="auto"/>
              </w:divBdr>
            </w:div>
            <w:div w:id="264505562">
              <w:marLeft w:val="0"/>
              <w:marRight w:val="0"/>
              <w:marTop w:val="0"/>
              <w:marBottom w:val="0"/>
              <w:divBdr>
                <w:top w:val="none" w:sz="0" w:space="0" w:color="auto"/>
                <w:left w:val="none" w:sz="0" w:space="0" w:color="auto"/>
                <w:bottom w:val="none" w:sz="0" w:space="0" w:color="auto"/>
                <w:right w:val="none" w:sz="0" w:space="0" w:color="auto"/>
              </w:divBdr>
            </w:div>
            <w:div w:id="696197600">
              <w:marLeft w:val="0"/>
              <w:marRight w:val="0"/>
              <w:marTop w:val="0"/>
              <w:marBottom w:val="0"/>
              <w:divBdr>
                <w:top w:val="none" w:sz="0" w:space="0" w:color="auto"/>
                <w:left w:val="none" w:sz="0" w:space="0" w:color="auto"/>
                <w:bottom w:val="none" w:sz="0" w:space="0" w:color="auto"/>
                <w:right w:val="none" w:sz="0" w:space="0" w:color="auto"/>
              </w:divBdr>
            </w:div>
            <w:div w:id="625812862">
              <w:marLeft w:val="0"/>
              <w:marRight w:val="0"/>
              <w:marTop w:val="0"/>
              <w:marBottom w:val="0"/>
              <w:divBdr>
                <w:top w:val="none" w:sz="0" w:space="0" w:color="auto"/>
                <w:left w:val="none" w:sz="0" w:space="0" w:color="auto"/>
                <w:bottom w:val="none" w:sz="0" w:space="0" w:color="auto"/>
                <w:right w:val="none" w:sz="0" w:space="0" w:color="auto"/>
              </w:divBdr>
            </w:div>
            <w:div w:id="1805808029">
              <w:marLeft w:val="0"/>
              <w:marRight w:val="0"/>
              <w:marTop w:val="0"/>
              <w:marBottom w:val="0"/>
              <w:divBdr>
                <w:top w:val="none" w:sz="0" w:space="0" w:color="auto"/>
                <w:left w:val="none" w:sz="0" w:space="0" w:color="auto"/>
                <w:bottom w:val="none" w:sz="0" w:space="0" w:color="auto"/>
                <w:right w:val="none" w:sz="0" w:space="0" w:color="auto"/>
              </w:divBdr>
            </w:div>
            <w:div w:id="132385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21506">
      <w:bodyDiv w:val="1"/>
      <w:marLeft w:val="0"/>
      <w:marRight w:val="0"/>
      <w:marTop w:val="0"/>
      <w:marBottom w:val="0"/>
      <w:divBdr>
        <w:top w:val="none" w:sz="0" w:space="0" w:color="auto"/>
        <w:left w:val="none" w:sz="0" w:space="0" w:color="auto"/>
        <w:bottom w:val="none" w:sz="0" w:space="0" w:color="auto"/>
        <w:right w:val="none" w:sz="0" w:space="0" w:color="auto"/>
      </w:divBdr>
      <w:divsChild>
        <w:div w:id="1064572303">
          <w:marLeft w:val="0"/>
          <w:marRight w:val="0"/>
          <w:marTop w:val="0"/>
          <w:marBottom w:val="0"/>
          <w:divBdr>
            <w:top w:val="none" w:sz="0" w:space="0" w:color="auto"/>
            <w:left w:val="none" w:sz="0" w:space="0" w:color="auto"/>
            <w:bottom w:val="none" w:sz="0" w:space="0" w:color="auto"/>
            <w:right w:val="none" w:sz="0" w:space="0" w:color="auto"/>
          </w:divBdr>
          <w:divsChild>
            <w:div w:id="2033916189">
              <w:marLeft w:val="0"/>
              <w:marRight w:val="0"/>
              <w:marTop w:val="0"/>
              <w:marBottom w:val="0"/>
              <w:divBdr>
                <w:top w:val="none" w:sz="0" w:space="0" w:color="auto"/>
                <w:left w:val="none" w:sz="0" w:space="0" w:color="auto"/>
                <w:bottom w:val="none" w:sz="0" w:space="0" w:color="auto"/>
                <w:right w:val="none" w:sz="0" w:space="0" w:color="auto"/>
              </w:divBdr>
            </w:div>
            <w:div w:id="21057398">
              <w:marLeft w:val="0"/>
              <w:marRight w:val="0"/>
              <w:marTop w:val="0"/>
              <w:marBottom w:val="0"/>
              <w:divBdr>
                <w:top w:val="none" w:sz="0" w:space="0" w:color="auto"/>
                <w:left w:val="none" w:sz="0" w:space="0" w:color="auto"/>
                <w:bottom w:val="none" w:sz="0" w:space="0" w:color="auto"/>
                <w:right w:val="none" w:sz="0" w:space="0" w:color="auto"/>
              </w:divBdr>
            </w:div>
            <w:div w:id="41906405">
              <w:marLeft w:val="0"/>
              <w:marRight w:val="0"/>
              <w:marTop w:val="0"/>
              <w:marBottom w:val="0"/>
              <w:divBdr>
                <w:top w:val="none" w:sz="0" w:space="0" w:color="auto"/>
                <w:left w:val="none" w:sz="0" w:space="0" w:color="auto"/>
                <w:bottom w:val="none" w:sz="0" w:space="0" w:color="auto"/>
                <w:right w:val="none" w:sz="0" w:space="0" w:color="auto"/>
              </w:divBdr>
            </w:div>
            <w:div w:id="988438053">
              <w:marLeft w:val="0"/>
              <w:marRight w:val="0"/>
              <w:marTop w:val="0"/>
              <w:marBottom w:val="0"/>
              <w:divBdr>
                <w:top w:val="none" w:sz="0" w:space="0" w:color="auto"/>
                <w:left w:val="none" w:sz="0" w:space="0" w:color="auto"/>
                <w:bottom w:val="none" w:sz="0" w:space="0" w:color="auto"/>
                <w:right w:val="none" w:sz="0" w:space="0" w:color="auto"/>
              </w:divBdr>
            </w:div>
            <w:div w:id="1681741093">
              <w:marLeft w:val="0"/>
              <w:marRight w:val="0"/>
              <w:marTop w:val="0"/>
              <w:marBottom w:val="0"/>
              <w:divBdr>
                <w:top w:val="none" w:sz="0" w:space="0" w:color="auto"/>
                <w:left w:val="none" w:sz="0" w:space="0" w:color="auto"/>
                <w:bottom w:val="none" w:sz="0" w:space="0" w:color="auto"/>
                <w:right w:val="none" w:sz="0" w:space="0" w:color="auto"/>
              </w:divBdr>
            </w:div>
            <w:div w:id="412631382">
              <w:marLeft w:val="0"/>
              <w:marRight w:val="0"/>
              <w:marTop w:val="0"/>
              <w:marBottom w:val="0"/>
              <w:divBdr>
                <w:top w:val="none" w:sz="0" w:space="0" w:color="auto"/>
                <w:left w:val="none" w:sz="0" w:space="0" w:color="auto"/>
                <w:bottom w:val="none" w:sz="0" w:space="0" w:color="auto"/>
                <w:right w:val="none" w:sz="0" w:space="0" w:color="auto"/>
              </w:divBdr>
            </w:div>
            <w:div w:id="665590525">
              <w:marLeft w:val="0"/>
              <w:marRight w:val="0"/>
              <w:marTop w:val="0"/>
              <w:marBottom w:val="0"/>
              <w:divBdr>
                <w:top w:val="none" w:sz="0" w:space="0" w:color="auto"/>
                <w:left w:val="none" w:sz="0" w:space="0" w:color="auto"/>
                <w:bottom w:val="none" w:sz="0" w:space="0" w:color="auto"/>
                <w:right w:val="none" w:sz="0" w:space="0" w:color="auto"/>
              </w:divBdr>
            </w:div>
            <w:div w:id="1936861901">
              <w:marLeft w:val="0"/>
              <w:marRight w:val="0"/>
              <w:marTop w:val="0"/>
              <w:marBottom w:val="0"/>
              <w:divBdr>
                <w:top w:val="none" w:sz="0" w:space="0" w:color="auto"/>
                <w:left w:val="none" w:sz="0" w:space="0" w:color="auto"/>
                <w:bottom w:val="none" w:sz="0" w:space="0" w:color="auto"/>
                <w:right w:val="none" w:sz="0" w:space="0" w:color="auto"/>
              </w:divBdr>
            </w:div>
            <w:div w:id="408699164">
              <w:marLeft w:val="0"/>
              <w:marRight w:val="0"/>
              <w:marTop w:val="0"/>
              <w:marBottom w:val="0"/>
              <w:divBdr>
                <w:top w:val="none" w:sz="0" w:space="0" w:color="auto"/>
                <w:left w:val="none" w:sz="0" w:space="0" w:color="auto"/>
                <w:bottom w:val="none" w:sz="0" w:space="0" w:color="auto"/>
                <w:right w:val="none" w:sz="0" w:space="0" w:color="auto"/>
              </w:divBdr>
            </w:div>
            <w:div w:id="171253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2548">
      <w:bodyDiv w:val="1"/>
      <w:marLeft w:val="0"/>
      <w:marRight w:val="0"/>
      <w:marTop w:val="0"/>
      <w:marBottom w:val="0"/>
      <w:divBdr>
        <w:top w:val="none" w:sz="0" w:space="0" w:color="auto"/>
        <w:left w:val="none" w:sz="0" w:space="0" w:color="auto"/>
        <w:bottom w:val="none" w:sz="0" w:space="0" w:color="auto"/>
        <w:right w:val="none" w:sz="0" w:space="0" w:color="auto"/>
      </w:divBdr>
      <w:divsChild>
        <w:div w:id="89858164">
          <w:marLeft w:val="0"/>
          <w:marRight w:val="0"/>
          <w:marTop w:val="0"/>
          <w:marBottom w:val="0"/>
          <w:divBdr>
            <w:top w:val="none" w:sz="0" w:space="0" w:color="auto"/>
            <w:left w:val="none" w:sz="0" w:space="0" w:color="auto"/>
            <w:bottom w:val="none" w:sz="0" w:space="0" w:color="auto"/>
            <w:right w:val="none" w:sz="0" w:space="0" w:color="auto"/>
          </w:divBdr>
          <w:divsChild>
            <w:div w:id="391201579">
              <w:marLeft w:val="0"/>
              <w:marRight w:val="0"/>
              <w:marTop w:val="0"/>
              <w:marBottom w:val="0"/>
              <w:divBdr>
                <w:top w:val="none" w:sz="0" w:space="0" w:color="auto"/>
                <w:left w:val="none" w:sz="0" w:space="0" w:color="auto"/>
                <w:bottom w:val="none" w:sz="0" w:space="0" w:color="auto"/>
                <w:right w:val="none" w:sz="0" w:space="0" w:color="auto"/>
              </w:divBdr>
            </w:div>
            <w:div w:id="1435173732">
              <w:marLeft w:val="0"/>
              <w:marRight w:val="0"/>
              <w:marTop w:val="0"/>
              <w:marBottom w:val="0"/>
              <w:divBdr>
                <w:top w:val="none" w:sz="0" w:space="0" w:color="auto"/>
                <w:left w:val="none" w:sz="0" w:space="0" w:color="auto"/>
                <w:bottom w:val="none" w:sz="0" w:space="0" w:color="auto"/>
                <w:right w:val="none" w:sz="0" w:space="0" w:color="auto"/>
              </w:divBdr>
            </w:div>
            <w:div w:id="778372178">
              <w:marLeft w:val="0"/>
              <w:marRight w:val="0"/>
              <w:marTop w:val="0"/>
              <w:marBottom w:val="0"/>
              <w:divBdr>
                <w:top w:val="none" w:sz="0" w:space="0" w:color="auto"/>
                <w:left w:val="none" w:sz="0" w:space="0" w:color="auto"/>
                <w:bottom w:val="none" w:sz="0" w:space="0" w:color="auto"/>
                <w:right w:val="none" w:sz="0" w:space="0" w:color="auto"/>
              </w:divBdr>
            </w:div>
            <w:div w:id="11449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030118">
      <w:bodyDiv w:val="1"/>
      <w:marLeft w:val="0"/>
      <w:marRight w:val="0"/>
      <w:marTop w:val="0"/>
      <w:marBottom w:val="0"/>
      <w:divBdr>
        <w:top w:val="none" w:sz="0" w:space="0" w:color="auto"/>
        <w:left w:val="none" w:sz="0" w:space="0" w:color="auto"/>
        <w:bottom w:val="none" w:sz="0" w:space="0" w:color="auto"/>
        <w:right w:val="none" w:sz="0" w:space="0" w:color="auto"/>
      </w:divBdr>
    </w:div>
    <w:div w:id="686761150">
      <w:bodyDiv w:val="1"/>
      <w:marLeft w:val="0"/>
      <w:marRight w:val="0"/>
      <w:marTop w:val="0"/>
      <w:marBottom w:val="0"/>
      <w:divBdr>
        <w:top w:val="none" w:sz="0" w:space="0" w:color="auto"/>
        <w:left w:val="none" w:sz="0" w:space="0" w:color="auto"/>
        <w:bottom w:val="none" w:sz="0" w:space="0" w:color="auto"/>
        <w:right w:val="none" w:sz="0" w:space="0" w:color="auto"/>
      </w:divBdr>
    </w:div>
    <w:div w:id="710416936">
      <w:bodyDiv w:val="1"/>
      <w:marLeft w:val="0"/>
      <w:marRight w:val="0"/>
      <w:marTop w:val="0"/>
      <w:marBottom w:val="0"/>
      <w:divBdr>
        <w:top w:val="none" w:sz="0" w:space="0" w:color="auto"/>
        <w:left w:val="none" w:sz="0" w:space="0" w:color="auto"/>
        <w:bottom w:val="none" w:sz="0" w:space="0" w:color="auto"/>
        <w:right w:val="none" w:sz="0" w:space="0" w:color="auto"/>
      </w:divBdr>
      <w:divsChild>
        <w:div w:id="764960432">
          <w:marLeft w:val="45"/>
          <w:marRight w:val="0"/>
          <w:marTop w:val="0"/>
          <w:marBottom w:val="0"/>
          <w:divBdr>
            <w:top w:val="single" w:sz="6" w:space="2" w:color="C8CCD1"/>
            <w:left w:val="single" w:sz="6" w:space="2" w:color="C8CCD1"/>
            <w:bottom w:val="none" w:sz="0" w:space="0" w:color="auto"/>
            <w:right w:val="single" w:sz="6" w:space="2" w:color="C8CCD1"/>
          </w:divBdr>
          <w:divsChild>
            <w:div w:id="6103616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749815188">
      <w:bodyDiv w:val="1"/>
      <w:marLeft w:val="0"/>
      <w:marRight w:val="0"/>
      <w:marTop w:val="0"/>
      <w:marBottom w:val="0"/>
      <w:divBdr>
        <w:top w:val="none" w:sz="0" w:space="0" w:color="auto"/>
        <w:left w:val="none" w:sz="0" w:space="0" w:color="auto"/>
        <w:bottom w:val="none" w:sz="0" w:space="0" w:color="auto"/>
        <w:right w:val="none" w:sz="0" w:space="0" w:color="auto"/>
      </w:divBdr>
    </w:div>
    <w:div w:id="817069069">
      <w:bodyDiv w:val="1"/>
      <w:marLeft w:val="0"/>
      <w:marRight w:val="0"/>
      <w:marTop w:val="0"/>
      <w:marBottom w:val="0"/>
      <w:divBdr>
        <w:top w:val="none" w:sz="0" w:space="0" w:color="auto"/>
        <w:left w:val="none" w:sz="0" w:space="0" w:color="auto"/>
        <w:bottom w:val="none" w:sz="0" w:space="0" w:color="auto"/>
        <w:right w:val="none" w:sz="0" w:space="0" w:color="auto"/>
      </w:divBdr>
      <w:divsChild>
        <w:div w:id="937756941">
          <w:marLeft w:val="45"/>
          <w:marRight w:val="0"/>
          <w:marTop w:val="0"/>
          <w:marBottom w:val="0"/>
          <w:divBdr>
            <w:top w:val="single" w:sz="6" w:space="2" w:color="C8CCD1"/>
            <w:left w:val="single" w:sz="6" w:space="2" w:color="C8CCD1"/>
            <w:bottom w:val="none" w:sz="0" w:space="0" w:color="auto"/>
            <w:right w:val="single" w:sz="6" w:space="2" w:color="C8CCD1"/>
          </w:divBdr>
          <w:divsChild>
            <w:div w:id="26446486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969438664">
      <w:bodyDiv w:val="1"/>
      <w:marLeft w:val="0"/>
      <w:marRight w:val="0"/>
      <w:marTop w:val="0"/>
      <w:marBottom w:val="0"/>
      <w:divBdr>
        <w:top w:val="none" w:sz="0" w:space="0" w:color="auto"/>
        <w:left w:val="none" w:sz="0" w:space="0" w:color="auto"/>
        <w:bottom w:val="none" w:sz="0" w:space="0" w:color="auto"/>
        <w:right w:val="none" w:sz="0" w:space="0" w:color="auto"/>
      </w:divBdr>
      <w:divsChild>
        <w:div w:id="955016961">
          <w:marLeft w:val="0"/>
          <w:marRight w:val="0"/>
          <w:marTop w:val="0"/>
          <w:marBottom w:val="0"/>
          <w:divBdr>
            <w:top w:val="none" w:sz="0" w:space="0" w:color="auto"/>
            <w:left w:val="none" w:sz="0" w:space="0" w:color="auto"/>
            <w:bottom w:val="none" w:sz="0" w:space="0" w:color="auto"/>
            <w:right w:val="none" w:sz="0" w:space="0" w:color="auto"/>
          </w:divBdr>
          <w:divsChild>
            <w:div w:id="191674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97781">
      <w:bodyDiv w:val="1"/>
      <w:marLeft w:val="0"/>
      <w:marRight w:val="0"/>
      <w:marTop w:val="0"/>
      <w:marBottom w:val="0"/>
      <w:divBdr>
        <w:top w:val="none" w:sz="0" w:space="0" w:color="auto"/>
        <w:left w:val="none" w:sz="0" w:space="0" w:color="auto"/>
        <w:bottom w:val="none" w:sz="0" w:space="0" w:color="auto"/>
        <w:right w:val="none" w:sz="0" w:space="0" w:color="auto"/>
      </w:divBdr>
    </w:div>
    <w:div w:id="1026443709">
      <w:bodyDiv w:val="1"/>
      <w:marLeft w:val="0"/>
      <w:marRight w:val="0"/>
      <w:marTop w:val="0"/>
      <w:marBottom w:val="0"/>
      <w:divBdr>
        <w:top w:val="none" w:sz="0" w:space="0" w:color="auto"/>
        <w:left w:val="none" w:sz="0" w:space="0" w:color="auto"/>
        <w:bottom w:val="none" w:sz="0" w:space="0" w:color="auto"/>
        <w:right w:val="none" w:sz="0" w:space="0" w:color="auto"/>
      </w:divBdr>
      <w:divsChild>
        <w:div w:id="803425737">
          <w:marLeft w:val="0"/>
          <w:marRight w:val="0"/>
          <w:marTop w:val="0"/>
          <w:marBottom w:val="0"/>
          <w:divBdr>
            <w:top w:val="none" w:sz="0" w:space="0" w:color="auto"/>
            <w:left w:val="none" w:sz="0" w:space="0" w:color="auto"/>
            <w:bottom w:val="none" w:sz="0" w:space="0" w:color="auto"/>
            <w:right w:val="none" w:sz="0" w:space="0" w:color="auto"/>
          </w:divBdr>
          <w:divsChild>
            <w:div w:id="657418644">
              <w:marLeft w:val="0"/>
              <w:marRight w:val="0"/>
              <w:marTop w:val="0"/>
              <w:marBottom w:val="0"/>
              <w:divBdr>
                <w:top w:val="none" w:sz="0" w:space="0" w:color="auto"/>
                <w:left w:val="none" w:sz="0" w:space="0" w:color="auto"/>
                <w:bottom w:val="none" w:sz="0" w:space="0" w:color="auto"/>
                <w:right w:val="none" w:sz="0" w:space="0" w:color="auto"/>
              </w:divBdr>
            </w:div>
            <w:div w:id="100032091">
              <w:marLeft w:val="0"/>
              <w:marRight w:val="0"/>
              <w:marTop w:val="0"/>
              <w:marBottom w:val="0"/>
              <w:divBdr>
                <w:top w:val="none" w:sz="0" w:space="0" w:color="auto"/>
                <w:left w:val="none" w:sz="0" w:space="0" w:color="auto"/>
                <w:bottom w:val="none" w:sz="0" w:space="0" w:color="auto"/>
                <w:right w:val="none" w:sz="0" w:space="0" w:color="auto"/>
              </w:divBdr>
            </w:div>
            <w:div w:id="2109887698">
              <w:marLeft w:val="0"/>
              <w:marRight w:val="0"/>
              <w:marTop w:val="0"/>
              <w:marBottom w:val="0"/>
              <w:divBdr>
                <w:top w:val="none" w:sz="0" w:space="0" w:color="auto"/>
                <w:left w:val="none" w:sz="0" w:space="0" w:color="auto"/>
                <w:bottom w:val="none" w:sz="0" w:space="0" w:color="auto"/>
                <w:right w:val="none" w:sz="0" w:space="0" w:color="auto"/>
              </w:divBdr>
            </w:div>
            <w:div w:id="423764140">
              <w:marLeft w:val="0"/>
              <w:marRight w:val="0"/>
              <w:marTop w:val="0"/>
              <w:marBottom w:val="0"/>
              <w:divBdr>
                <w:top w:val="none" w:sz="0" w:space="0" w:color="auto"/>
                <w:left w:val="none" w:sz="0" w:space="0" w:color="auto"/>
                <w:bottom w:val="none" w:sz="0" w:space="0" w:color="auto"/>
                <w:right w:val="none" w:sz="0" w:space="0" w:color="auto"/>
              </w:divBdr>
            </w:div>
            <w:div w:id="1742212760">
              <w:marLeft w:val="0"/>
              <w:marRight w:val="0"/>
              <w:marTop w:val="0"/>
              <w:marBottom w:val="0"/>
              <w:divBdr>
                <w:top w:val="none" w:sz="0" w:space="0" w:color="auto"/>
                <w:left w:val="none" w:sz="0" w:space="0" w:color="auto"/>
                <w:bottom w:val="none" w:sz="0" w:space="0" w:color="auto"/>
                <w:right w:val="none" w:sz="0" w:space="0" w:color="auto"/>
              </w:divBdr>
            </w:div>
            <w:div w:id="2076320985">
              <w:marLeft w:val="0"/>
              <w:marRight w:val="0"/>
              <w:marTop w:val="0"/>
              <w:marBottom w:val="0"/>
              <w:divBdr>
                <w:top w:val="none" w:sz="0" w:space="0" w:color="auto"/>
                <w:left w:val="none" w:sz="0" w:space="0" w:color="auto"/>
                <w:bottom w:val="none" w:sz="0" w:space="0" w:color="auto"/>
                <w:right w:val="none" w:sz="0" w:space="0" w:color="auto"/>
              </w:divBdr>
            </w:div>
            <w:div w:id="416945738">
              <w:marLeft w:val="0"/>
              <w:marRight w:val="0"/>
              <w:marTop w:val="0"/>
              <w:marBottom w:val="0"/>
              <w:divBdr>
                <w:top w:val="none" w:sz="0" w:space="0" w:color="auto"/>
                <w:left w:val="none" w:sz="0" w:space="0" w:color="auto"/>
                <w:bottom w:val="none" w:sz="0" w:space="0" w:color="auto"/>
                <w:right w:val="none" w:sz="0" w:space="0" w:color="auto"/>
              </w:divBdr>
            </w:div>
            <w:div w:id="430127525">
              <w:marLeft w:val="0"/>
              <w:marRight w:val="0"/>
              <w:marTop w:val="0"/>
              <w:marBottom w:val="0"/>
              <w:divBdr>
                <w:top w:val="none" w:sz="0" w:space="0" w:color="auto"/>
                <w:left w:val="none" w:sz="0" w:space="0" w:color="auto"/>
                <w:bottom w:val="none" w:sz="0" w:space="0" w:color="auto"/>
                <w:right w:val="none" w:sz="0" w:space="0" w:color="auto"/>
              </w:divBdr>
            </w:div>
            <w:div w:id="21096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11778053">
      <w:bodyDiv w:val="1"/>
      <w:marLeft w:val="0"/>
      <w:marRight w:val="0"/>
      <w:marTop w:val="0"/>
      <w:marBottom w:val="0"/>
      <w:divBdr>
        <w:top w:val="none" w:sz="0" w:space="0" w:color="auto"/>
        <w:left w:val="none" w:sz="0" w:space="0" w:color="auto"/>
        <w:bottom w:val="none" w:sz="0" w:space="0" w:color="auto"/>
        <w:right w:val="none" w:sz="0" w:space="0" w:color="auto"/>
      </w:divBdr>
      <w:divsChild>
        <w:div w:id="1248659311">
          <w:marLeft w:val="0"/>
          <w:marRight w:val="0"/>
          <w:marTop w:val="0"/>
          <w:marBottom w:val="0"/>
          <w:divBdr>
            <w:top w:val="none" w:sz="0" w:space="0" w:color="auto"/>
            <w:left w:val="none" w:sz="0" w:space="0" w:color="auto"/>
            <w:bottom w:val="none" w:sz="0" w:space="0" w:color="auto"/>
            <w:right w:val="none" w:sz="0" w:space="0" w:color="auto"/>
          </w:divBdr>
          <w:divsChild>
            <w:div w:id="350650312">
              <w:marLeft w:val="0"/>
              <w:marRight w:val="0"/>
              <w:marTop w:val="0"/>
              <w:marBottom w:val="0"/>
              <w:divBdr>
                <w:top w:val="none" w:sz="0" w:space="0" w:color="auto"/>
                <w:left w:val="none" w:sz="0" w:space="0" w:color="auto"/>
                <w:bottom w:val="none" w:sz="0" w:space="0" w:color="auto"/>
                <w:right w:val="none" w:sz="0" w:space="0" w:color="auto"/>
              </w:divBdr>
            </w:div>
            <w:div w:id="1252621194">
              <w:marLeft w:val="0"/>
              <w:marRight w:val="0"/>
              <w:marTop w:val="0"/>
              <w:marBottom w:val="0"/>
              <w:divBdr>
                <w:top w:val="none" w:sz="0" w:space="0" w:color="auto"/>
                <w:left w:val="none" w:sz="0" w:space="0" w:color="auto"/>
                <w:bottom w:val="none" w:sz="0" w:space="0" w:color="auto"/>
                <w:right w:val="none" w:sz="0" w:space="0" w:color="auto"/>
              </w:divBdr>
            </w:div>
            <w:div w:id="216548590">
              <w:marLeft w:val="0"/>
              <w:marRight w:val="0"/>
              <w:marTop w:val="0"/>
              <w:marBottom w:val="0"/>
              <w:divBdr>
                <w:top w:val="none" w:sz="0" w:space="0" w:color="auto"/>
                <w:left w:val="none" w:sz="0" w:space="0" w:color="auto"/>
                <w:bottom w:val="none" w:sz="0" w:space="0" w:color="auto"/>
                <w:right w:val="none" w:sz="0" w:space="0" w:color="auto"/>
              </w:divBdr>
            </w:div>
            <w:div w:id="2135706411">
              <w:marLeft w:val="0"/>
              <w:marRight w:val="0"/>
              <w:marTop w:val="0"/>
              <w:marBottom w:val="0"/>
              <w:divBdr>
                <w:top w:val="none" w:sz="0" w:space="0" w:color="auto"/>
                <w:left w:val="none" w:sz="0" w:space="0" w:color="auto"/>
                <w:bottom w:val="none" w:sz="0" w:space="0" w:color="auto"/>
                <w:right w:val="none" w:sz="0" w:space="0" w:color="auto"/>
              </w:divBdr>
            </w:div>
            <w:div w:id="1058015843">
              <w:marLeft w:val="0"/>
              <w:marRight w:val="0"/>
              <w:marTop w:val="0"/>
              <w:marBottom w:val="0"/>
              <w:divBdr>
                <w:top w:val="none" w:sz="0" w:space="0" w:color="auto"/>
                <w:left w:val="none" w:sz="0" w:space="0" w:color="auto"/>
                <w:bottom w:val="none" w:sz="0" w:space="0" w:color="auto"/>
                <w:right w:val="none" w:sz="0" w:space="0" w:color="auto"/>
              </w:divBdr>
            </w:div>
            <w:div w:id="1914661784">
              <w:marLeft w:val="0"/>
              <w:marRight w:val="0"/>
              <w:marTop w:val="0"/>
              <w:marBottom w:val="0"/>
              <w:divBdr>
                <w:top w:val="none" w:sz="0" w:space="0" w:color="auto"/>
                <w:left w:val="none" w:sz="0" w:space="0" w:color="auto"/>
                <w:bottom w:val="none" w:sz="0" w:space="0" w:color="auto"/>
                <w:right w:val="none" w:sz="0" w:space="0" w:color="auto"/>
              </w:divBdr>
            </w:div>
            <w:div w:id="15984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7410">
      <w:bodyDiv w:val="1"/>
      <w:marLeft w:val="0"/>
      <w:marRight w:val="0"/>
      <w:marTop w:val="0"/>
      <w:marBottom w:val="0"/>
      <w:divBdr>
        <w:top w:val="none" w:sz="0" w:space="0" w:color="auto"/>
        <w:left w:val="none" w:sz="0" w:space="0" w:color="auto"/>
        <w:bottom w:val="none" w:sz="0" w:space="0" w:color="auto"/>
        <w:right w:val="none" w:sz="0" w:space="0" w:color="auto"/>
      </w:divBdr>
    </w:div>
    <w:div w:id="1142849236">
      <w:bodyDiv w:val="1"/>
      <w:marLeft w:val="0"/>
      <w:marRight w:val="0"/>
      <w:marTop w:val="0"/>
      <w:marBottom w:val="0"/>
      <w:divBdr>
        <w:top w:val="none" w:sz="0" w:space="0" w:color="auto"/>
        <w:left w:val="none" w:sz="0" w:space="0" w:color="auto"/>
        <w:bottom w:val="none" w:sz="0" w:space="0" w:color="auto"/>
        <w:right w:val="none" w:sz="0" w:space="0" w:color="auto"/>
      </w:divBdr>
      <w:divsChild>
        <w:div w:id="519006611">
          <w:marLeft w:val="0"/>
          <w:marRight w:val="0"/>
          <w:marTop w:val="0"/>
          <w:marBottom w:val="0"/>
          <w:divBdr>
            <w:top w:val="none" w:sz="0" w:space="0" w:color="auto"/>
            <w:left w:val="none" w:sz="0" w:space="0" w:color="auto"/>
            <w:bottom w:val="none" w:sz="0" w:space="0" w:color="auto"/>
            <w:right w:val="none" w:sz="0" w:space="0" w:color="auto"/>
          </w:divBdr>
          <w:divsChild>
            <w:div w:id="1152142584">
              <w:marLeft w:val="0"/>
              <w:marRight w:val="0"/>
              <w:marTop w:val="0"/>
              <w:marBottom w:val="0"/>
              <w:divBdr>
                <w:top w:val="none" w:sz="0" w:space="0" w:color="auto"/>
                <w:left w:val="none" w:sz="0" w:space="0" w:color="auto"/>
                <w:bottom w:val="none" w:sz="0" w:space="0" w:color="auto"/>
                <w:right w:val="none" w:sz="0" w:space="0" w:color="auto"/>
              </w:divBdr>
            </w:div>
            <w:div w:id="1422340353">
              <w:marLeft w:val="0"/>
              <w:marRight w:val="0"/>
              <w:marTop w:val="0"/>
              <w:marBottom w:val="0"/>
              <w:divBdr>
                <w:top w:val="none" w:sz="0" w:space="0" w:color="auto"/>
                <w:left w:val="none" w:sz="0" w:space="0" w:color="auto"/>
                <w:bottom w:val="none" w:sz="0" w:space="0" w:color="auto"/>
                <w:right w:val="none" w:sz="0" w:space="0" w:color="auto"/>
              </w:divBdr>
            </w:div>
            <w:div w:id="2067415136">
              <w:marLeft w:val="0"/>
              <w:marRight w:val="0"/>
              <w:marTop w:val="0"/>
              <w:marBottom w:val="0"/>
              <w:divBdr>
                <w:top w:val="none" w:sz="0" w:space="0" w:color="auto"/>
                <w:left w:val="none" w:sz="0" w:space="0" w:color="auto"/>
                <w:bottom w:val="none" w:sz="0" w:space="0" w:color="auto"/>
                <w:right w:val="none" w:sz="0" w:space="0" w:color="auto"/>
              </w:divBdr>
            </w:div>
            <w:div w:id="772553575">
              <w:marLeft w:val="0"/>
              <w:marRight w:val="0"/>
              <w:marTop w:val="0"/>
              <w:marBottom w:val="0"/>
              <w:divBdr>
                <w:top w:val="none" w:sz="0" w:space="0" w:color="auto"/>
                <w:left w:val="none" w:sz="0" w:space="0" w:color="auto"/>
                <w:bottom w:val="none" w:sz="0" w:space="0" w:color="auto"/>
                <w:right w:val="none" w:sz="0" w:space="0" w:color="auto"/>
              </w:divBdr>
            </w:div>
            <w:div w:id="1995645688">
              <w:marLeft w:val="0"/>
              <w:marRight w:val="0"/>
              <w:marTop w:val="0"/>
              <w:marBottom w:val="0"/>
              <w:divBdr>
                <w:top w:val="none" w:sz="0" w:space="0" w:color="auto"/>
                <w:left w:val="none" w:sz="0" w:space="0" w:color="auto"/>
                <w:bottom w:val="none" w:sz="0" w:space="0" w:color="auto"/>
                <w:right w:val="none" w:sz="0" w:space="0" w:color="auto"/>
              </w:divBdr>
            </w:div>
            <w:div w:id="694042845">
              <w:marLeft w:val="0"/>
              <w:marRight w:val="0"/>
              <w:marTop w:val="0"/>
              <w:marBottom w:val="0"/>
              <w:divBdr>
                <w:top w:val="none" w:sz="0" w:space="0" w:color="auto"/>
                <w:left w:val="none" w:sz="0" w:space="0" w:color="auto"/>
                <w:bottom w:val="none" w:sz="0" w:space="0" w:color="auto"/>
                <w:right w:val="none" w:sz="0" w:space="0" w:color="auto"/>
              </w:divBdr>
            </w:div>
            <w:div w:id="18835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1779">
      <w:bodyDiv w:val="1"/>
      <w:marLeft w:val="0"/>
      <w:marRight w:val="0"/>
      <w:marTop w:val="0"/>
      <w:marBottom w:val="0"/>
      <w:divBdr>
        <w:top w:val="none" w:sz="0" w:space="0" w:color="auto"/>
        <w:left w:val="none" w:sz="0" w:space="0" w:color="auto"/>
        <w:bottom w:val="none" w:sz="0" w:space="0" w:color="auto"/>
        <w:right w:val="none" w:sz="0" w:space="0" w:color="auto"/>
      </w:divBdr>
    </w:div>
    <w:div w:id="1488668840">
      <w:bodyDiv w:val="1"/>
      <w:marLeft w:val="0"/>
      <w:marRight w:val="0"/>
      <w:marTop w:val="0"/>
      <w:marBottom w:val="0"/>
      <w:divBdr>
        <w:top w:val="none" w:sz="0" w:space="0" w:color="auto"/>
        <w:left w:val="none" w:sz="0" w:space="0" w:color="auto"/>
        <w:bottom w:val="none" w:sz="0" w:space="0" w:color="auto"/>
        <w:right w:val="none" w:sz="0" w:space="0" w:color="auto"/>
      </w:divBdr>
    </w:div>
    <w:div w:id="1605531134">
      <w:bodyDiv w:val="1"/>
      <w:marLeft w:val="0"/>
      <w:marRight w:val="0"/>
      <w:marTop w:val="0"/>
      <w:marBottom w:val="0"/>
      <w:divBdr>
        <w:top w:val="none" w:sz="0" w:space="0" w:color="auto"/>
        <w:left w:val="none" w:sz="0" w:space="0" w:color="auto"/>
        <w:bottom w:val="none" w:sz="0" w:space="0" w:color="auto"/>
        <w:right w:val="none" w:sz="0" w:space="0" w:color="auto"/>
      </w:divBdr>
      <w:divsChild>
        <w:div w:id="779683679">
          <w:marLeft w:val="0"/>
          <w:marRight w:val="0"/>
          <w:marTop w:val="0"/>
          <w:marBottom w:val="0"/>
          <w:divBdr>
            <w:top w:val="none" w:sz="0" w:space="0" w:color="auto"/>
            <w:left w:val="none" w:sz="0" w:space="0" w:color="auto"/>
            <w:bottom w:val="none" w:sz="0" w:space="0" w:color="auto"/>
            <w:right w:val="none" w:sz="0" w:space="0" w:color="auto"/>
          </w:divBdr>
          <w:divsChild>
            <w:div w:id="150148011">
              <w:marLeft w:val="0"/>
              <w:marRight w:val="0"/>
              <w:marTop w:val="0"/>
              <w:marBottom w:val="0"/>
              <w:divBdr>
                <w:top w:val="none" w:sz="0" w:space="0" w:color="auto"/>
                <w:left w:val="none" w:sz="0" w:space="0" w:color="auto"/>
                <w:bottom w:val="none" w:sz="0" w:space="0" w:color="auto"/>
                <w:right w:val="none" w:sz="0" w:space="0" w:color="auto"/>
              </w:divBdr>
            </w:div>
            <w:div w:id="415060368">
              <w:marLeft w:val="0"/>
              <w:marRight w:val="0"/>
              <w:marTop w:val="0"/>
              <w:marBottom w:val="0"/>
              <w:divBdr>
                <w:top w:val="none" w:sz="0" w:space="0" w:color="auto"/>
                <w:left w:val="none" w:sz="0" w:space="0" w:color="auto"/>
                <w:bottom w:val="none" w:sz="0" w:space="0" w:color="auto"/>
                <w:right w:val="none" w:sz="0" w:space="0" w:color="auto"/>
              </w:divBdr>
            </w:div>
            <w:div w:id="66481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21820">
      <w:bodyDiv w:val="1"/>
      <w:marLeft w:val="0"/>
      <w:marRight w:val="0"/>
      <w:marTop w:val="0"/>
      <w:marBottom w:val="0"/>
      <w:divBdr>
        <w:top w:val="none" w:sz="0" w:space="0" w:color="auto"/>
        <w:left w:val="none" w:sz="0" w:space="0" w:color="auto"/>
        <w:bottom w:val="none" w:sz="0" w:space="0" w:color="auto"/>
        <w:right w:val="none" w:sz="0" w:space="0" w:color="auto"/>
      </w:divBdr>
      <w:divsChild>
        <w:div w:id="303124541">
          <w:marLeft w:val="0"/>
          <w:marRight w:val="0"/>
          <w:marTop w:val="0"/>
          <w:marBottom w:val="0"/>
          <w:divBdr>
            <w:top w:val="none" w:sz="0" w:space="0" w:color="auto"/>
            <w:left w:val="none" w:sz="0" w:space="0" w:color="auto"/>
            <w:bottom w:val="none" w:sz="0" w:space="0" w:color="auto"/>
            <w:right w:val="none" w:sz="0" w:space="0" w:color="auto"/>
          </w:divBdr>
          <w:divsChild>
            <w:div w:id="394939482">
              <w:marLeft w:val="0"/>
              <w:marRight w:val="0"/>
              <w:marTop w:val="0"/>
              <w:marBottom w:val="0"/>
              <w:divBdr>
                <w:top w:val="none" w:sz="0" w:space="0" w:color="auto"/>
                <w:left w:val="none" w:sz="0" w:space="0" w:color="auto"/>
                <w:bottom w:val="none" w:sz="0" w:space="0" w:color="auto"/>
                <w:right w:val="none" w:sz="0" w:space="0" w:color="auto"/>
              </w:divBdr>
            </w:div>
            <w:div w:id="1116095275">
              <w:marLeft w:val="0"/>
              <w:marRight w:val="0"/>
              <w:marTop w:val="0"/>
              <w:marBottom w:val="0"/>
              <w:divBdr>
                <w:top w:val="none" w:sz="0" w:space="0" w:color="auto"/>
                <w:left w:val="none" w:sz="0" w:space="0" w:color="auto"/>
                <w:bottom w:val="none" w:sz="0" w:space="0" w:color="auto"/>
                <w:right w:val="none" w:sz="0" w:space="0" w:color="auto"/>
              </w:divBdr>
            </w:div>
            <w:div w:id="185113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86717">
      <w:bodyDiv w:val="1"/>
      <w:marLeft w:val="0"/>
      <w:marRight w:val="0"/>
      <w:marTop w:val="0"/>
      <w:marBottom w:val="0"/>
      <w:divBdr>
        <w:top w:val="none" w:sz="0" w:space="0" w:color="auto"/>
        <w:left w:val="none" w:sz="0" w:space="0" w:color="auto"/>
        <w:bottom w:val="none" w:sz="0" w:space="0" w:color="auto"/>
        <w:right w:val="none" w:sz="0" w:space="0" w:color="auto"/>
      </w:divBdr>
      <w:divsChild>
        <w:div w:id="986858256">
          <w:marLeft w:val="0"/>
          <w:marRight w:val="0"/>
          <w:marTop w:val="0"/>
          <w:marBottom w:val="0"/>
          <w:divBdr>
            <w:top w:val="none" w:sz="0" w:space="0" w:color="auto"/>
            <w:left w:val="none" w:sz="0" w:space="0" w:color="auto"/>
            <w:bottom w:val="none" w:sz="0" w:space="0" w:color="auto"/>
            <w:right w:val="none" w:sz="0" w:space="0" w:color="auto"/>
          </w:divBdr>
          <w:divsChild>
            <w:div w:id="834952953">
              <w:marLeft w:val="0"/>
              <w:marRight w:val="0"/>
              <w:marTop w:val="0"/>
              <w:marBottom w:val="0"/>
              <w:divBdr>
                <w:top w:val="none" w:sz="0" w:space="0" w:color="auto"/>
                <w:left w:val="none" w:sz="0" w:space="0" w:color="auto"/>
                <w:bottom w:val="none" w:sz="0" w:space="0" w:color="auto"/>
                <w:right w:val="none" w:sz="0" w:space="0" w:color="auto"/>
              </w:divBdr>
            </w:div>
            <w:div w:id="436755502">
              <w:marLeft w:val="0"/>
              <w:marRight w:val="0"/>
              <w:marTop w:val="0"/>
              <w:marBottom w:val="0"/>
              <w:divBdr>
                <w:top w:val="none" w:sz="0" w:space="0" w:color="auto"/>
                <w:left w:val="none" w:sz="0" w:space="0" w:color="auto"/>
                <w:bottom w:val="none" w:sz="0" w:space="0" w:color="auto"/>
                <w:right w:val="none" w:sz="0" w:space="0" w:color="auto"/>
              </w:divBdr>
            </w:div>
            <w:div w:id="44185946">
              <w:marLeft w:val="0"/>
              <w:marRight w:val="0"/>
              <w:marTop w:val="0"/>
              <w:marBottom w:val="0"/>
              <w:divBdr>
                <w:top w:val="none" w:sz="0" w:space="0" w:color="auto"/>
                <w:left w:val="none" w:sz="0" w:space="0" w:color="auto"/>
                <w:bottom w:val="none" w:sz="0" w:space="0" w:color="auto"/>
                <w:right w:val="none" w:sz="0" w:space="0" w:color="auto"/>
              </w:divBdr>
            </w:div>
            <w:div w:id="1101146237">
              <w:marLeft w:val="0"/>
              <w:marRight w:val="0"/>
              <w:marTop w:val="0"/>
              <w:marBottom w:val="0"/>
              <w:divBdr>
                <w:top w:val="none" w:sz="0" w:space="0" w:color="auto"/>
                <w:left w:val="none" w:sz="0" w:space="0" w:color="auto"/>
                <w:bottom w:val="none" w:sz="0" w:space="0" w:color="auto"/>
                <w:right w:val="none" w:sz="0" w:space="0" w:color="auto"/>
              </w:divBdr>
            </w:div>
            <w:div w:id="1689941339">
              <w:marLeft w:val="0"/>
              <w:marRight w:val="0"/>
              <w:marTop w:val="0"/>
              <w:marBottom w:val="0"/>
              <w:divBdr>
                <w:top w:val="none" w:sz="0" w:space="0" w:color="auto"/>
                <w:left w:val="none" w:sz="0" w:space="0" w:color="auto"/>
                <w:bottom w:val="none" w:sz="0" w:space="0" w:color="auto"/>
                <w:right w:val="none" w:sz="0" w:space="0" w:color="auto"/>
              </w:divBdr>
            </w:div>
            <w:div w:id="1138375711">
              <w:marLeft w:val="0"/>
              <w:marRight w:val="0"/>
              <w:marTop w:val="0"/>
              <w:marBottom w:val="0"/>
              <w:divBdr>
                <w:top w:val="none" w:sz="0" w:space="0" w:color="auto"/>
                <w:left w:val="none" w:sz="0" w:space="0" w:color="auto"/>
                <w:bottom w:val="none" w:sz="0" w:space="0" w:color="auto"/>
                <w:right w:val="none" w:sz="0" w:space="0" w:color="auto"/>
              </w:divBdr>
            </w:div>
            <w:div w:id="441922067">
              <w:marLeft w:val="0"/>
              <w:marRight w:val="0"/>
              <w:marTop w:val="0"/>
              <w:marBottom w:val="0"/>
              <w:divBdr>
                <w:top w:val="none" w:sz="0" w:space="0" w:color="auto"/>
                <w:left w:val="none" w:sz="0" w:space="0" w:color="auto"/>
                <w:bottom w:val="none" w:sz="0" w:space="0" w:color="auto"/>
                <w:right w:val="none" w:sz="0" w:space="0" w:color="auto"/>
              </w:divBdr>
            </w:div>
            <w:div w:id="473643146">
              <w:marLeft w:val="0"/>
              <w:marRight w:val="0"/>
              <w:marTop w:val="0"/>
              <w:marBottom w:val="0"/>
              <w:divBdr>
                <w:top w:val="none" w:sz="0" w:space="0" w:color="auto"/>
                <w:left w:val="none" w:sz="0" w:space="0" w:color="auto"/>
                <w:bottom w:val="none" w:sz="0" w:space="0" w:color="auto"/>
                <w:right w:val="none" w:sz="0" w:space="0" w:color="auto"/>
              </w:divBdr>
            </w:div>
            <w:div w:id="543564093">
              <w:marLeft w:val="0"/>
              <w:marRight w:val="0"/>
              <w:marTop w:val="0"/>
              <w:marBottom w:val="0"/>
              <w:divBdr>
                <w:top w:val="none" w:sz="0" w:space="0" w:color="auto"/>
                <w:left w:val="none" w:sz="0" w:space="0" w:color="auto"/>
                <w:bottom w:val="none" w:sz="0" w:space="0" w:color="auto"/>
                <w:right w:val="none" w:sz="0" w:space="0" w:color="auto"/>
              </w:divBdr>
            </w:div>
            <w:div w:id="593319248">
              <w:marLeft w:val="0"/>
              <w:marRight w:val="0"/>
              <w:marTop w:val="0"/>
              <w:marBottom w:val="0"/>
              <w:divBdr>
                <w:top w:val="none" w:sz="0" w:space="0" w:color="auto"/>
                <w:left w:val="none" w:sz="0" w:space="0" w:color="auto"/>
                <w:bottom w:val="none" w:sz="0" w:space="0" w:color="auto"/>
                <w:right w:val="none" w:sz="0" w:space="0" w:color="auto"/>
              </w:divBdr>
            </w:div>
            <w:div w:id="181810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1876">
      <w:bodyDiv w:val="1"/>
      <w:marLeft w:val="0"/>
      <w:marRight w:val="0"/>
      <w:marTop w:val="0"/>
      <w:marBottom w:val="0"/>
      <w:divBdr>
        <w:top w:val="none" w:sz="0" w:space="0" w:color="auto"/>
        <w:left w:val="none" w:sz="0" w:space="0" w:color="auto"/>
        <w:bottom w:val="none" w:sz="0" w:space="0" w:color="auto"/>
        <w:right w:val="none" w:sz="0" w:space="0" w:color="auto"/>
      </w:divBdr>
      <w:divsChild>
        <w:div w:id="1712414656">
          <w:marLeft w:val="0"/>
          <w:marRight w:val="0"/>
          <w:marTop w:val="0"/>
          <w:marBottom w:val="0"/>
          <w:divBdr>
            <w:top w:val="none" w:sz="0" w:space="0" w:color="auto"/>
            <w:left w:val="none" w:sz="0" w:space="0" w:color="auto"/>
            <w:bottom w:val="none" w:sz="0" w:space="0" w:color="auto"/>
            <w:right w:val="none" w:sz="0" w:space="0" w:color="auto"/>
          </w:divBdr>
          <w:divsChild>
            <w:div w:id="3501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347">
      <w:bodyDiv w:val="1"/>
      <w:marLeft w:val="0"/>
      <w:marRight w:val="0"/>
      <w:marTop w:val="0"/>
      <w:marBottom w:val="0"/>
      <w:divBdr>
        <w:top w:val="none" w:sz="0" w:space="0" w:color="auto"/>
        <w:left w:val="none" w:sz="0" w:space="0" w:color="auto"/>
        <w:bottom w:val="none" w:sz="0" w:space="0" w:color="auto"/>
        <w:right w:val="none" w:sz="0" w:space="0" w:color="auto"/>
      </w:divBdr>
      <w:divsChild>
        <w:div w:id="1928269607">
          <w:marLeft w:val="0"/>
          <w:marRight w:val="0"/>
          <w:marTop w:val="0"/>
          <w:marBottom w:val="0"/>
          <w:divBdr>
            <w:top w:val="none" w:sz="0" w:space="0" w:color="auto"/>
            <w:left w:val="none" w:sz="0" w:space="0" w:color="auto"/>
            <w:bottom w:val="none" w:sz="0" w:space="0" w:color="auto"/>
            <w:right w:val="none" w:sz="0" w:space="0" w:color="auto"/>
          </w:divBdr>
          <w:divsChild>
            <w:div w:id="447360819">
              <w:marLeft w:val="0"/>
              <w:marRight w:val="0"/>
              <w:marTop w:val="0"/>
              <w:marBottom w:val="0"/>
              <w:divBdr>
                <w:top w:val="none" w:sz="0" w:space="0" w:color="auto"/>
                <w:left w:val="none" w:sz="0" w:space="0" w:color="auto"/>
                <w:bottom w:val="none" w:sz="0" w:space="0" w:color="auto"/>
                <w:right w:val="none" w:sz="0" w:space="0" w:color="auto"/>
              </w:divBdr>
            </w:div>
            <w:div w:id="1279525829">
              <w:marLeft w:val="0"/>
              <w:marRight w:val="0"/>
              <w:marTop w:val="0"/>
              <w:marBottom w:val="0"/>
              <w:divBdr>
                <w:top w:val="none" w:sz="0" w:space="0" w:color="auto"/>
                <w:left w:val="none" w:sz="0" w:space="0" w:color="auto"/>
                <w:bottom w:val="none" w:sz="0" w:space="0" w:color="auto"/>
                <w:right w:val="none" w:sz="0" w:space="0" w:color="auto"/>
              </w:divBdr>
            </w:div>
            <w:div w:id="48963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1002">
      <w:bodyDiv w:val="1"/>
      <w:marLeft w:val="0"/>
      <w:marRight w:val="0"/>
      <w:marTop w:val="0"/>
      <w:marBottom w:val="0"/>
      <w:divBdr>
        <w:top w:val="none" w:sz="0" w:space="0" w:color="auto"/>
        <w:left w:val="none" w:sz="0" w:space="0" w:color="auto"/>
        <w:bottom w:val="none" w:sz="0" w:space="0" w:color="auto"/>
        <w:right w:val="none" w:sz="0" w:space="0" w:color="auto"/>
      </w:divBdr>
      <w:divsChild>
        <w:div w:id="1343511945">
          <w:marLeft w:val="0"/>
          <w:marRight w:val="0"/>
          <w:marTop w:val="0"/>
          <w:marBottom w:val="0"/>
          <w:divBdr>
            <w:top w:val="none" w:sz="0" w:space="0" w:color="auto"/>
            <w:left w:val="none" w:sz="0" w:space="0" w:color="auto"/>
            <w:bottom w:val="none" w:sz="0" w:space="0" w:color="auto"/>
            <w:right w:val="none" w:sz="0" w:space="0" w:color="auto"/>
          </w:divBdr>
          <w:divsChild>
            <w:div w:id="812522151">
              <w:marLeft w:val="0"/>
              <w:marRight w:val="0"/>
              <w:marTop w:val="0"/>
              <w:marBottom w:val="0"/>
              <w:divBdr>
                <w:top w:val="none" w:sz="0" w:space="0" w:color="auto"/>
                <w:left w:val="none" w:sz="0" w:space="0" w:color="auto"/>
                <w:bottom w:val="none" w:sz="0" w:space="0" w:color="auto"/>
                <w:right w:val="none" w:sz="0" w:space="0" w:color="auto"/>
              </w:divBdr>
            </w:div>
            <w:div w:id="52393522">
              <w:marLeft w:val="0"/>
              <w:marRight w:val="0"/>
              <w:marTop w:val="0"/>
              <w:marBottom w:val="0"/>
              <w:divBdr>
                <w:top w:val="none" w:sz="0" w:space="0" w:color="auto"/>
                <w:left w:val="none" w:sz="0" w:space="0" w:color="auto"/>
                <w:bottom w:val="none" w:sz="0" w:space="0" w:color="auto"/>
                <w:right w:val="none" w:sz="0" w:space="0" w:color="auto"/>
              </w:divBdr>
            </w:div>
            <w:div w:id="79452540">
              <w:marLeft w:val="0"/>
              <w:marRight w:val="0"/>
              <w:marTop w:val="0"/>
              <w:marBottom w:val="0"/>
              <w:divBdr>
                <w:top w:val="none" w:sz="0" w:space="0" w:color="auto"/>
                <w:left w:val="none" w:sz="0" w:space="0" w:color="auto"/>
                <w:bottom w:val="none" w:sz="0" w:space="0" w:color="auto"/>
                <w:right w:val="none" w:sz="0" w:space="0" w:color="auto"/>
              </w:divBdr>
            </w:div>
            <w:div w:id="2105763057">
              <w:marLeft w:val="0"/>
              <w:marRight w:val="0"/>
              <w:marTop w:val="0"/>
              <w:marBottom w:val="0"/>
              <w:divBdr>
                <w:top w:val="none" w:sz="0" w:space="0" w:color="auto"/>
                <w:left w:val="none" w:sz="0" w:space="0" w:color="auto"/>
                <w:bottom w:val="none" w:sz="0" w:space="0" w:color="auto"/>
                <w:right w:val="none" w:sz="0" w:space="0" w:color="auto"/>
              </w:divBdr>
            </w:div>
            <w:div w:id="226109603">
              <w:marLeft w:val="0"/>
              <w:marRight w:val="0"/>
              <w:marTop w:val="0"/>
              <w:marBottom w:val="0"/>
              <w:divBdr>
                <w:top w:val="none" w:sz="0" w:space="0" w:color="auto"/>
                <w:left w:val="none" w:sz="0" w:space="0" w:color="auto"/>
                <w:bottom w:val="none" w:sz="0" w:space="0" w:color="auto"/>
                <w:right w:val="none" w:sz="0" w:space="0" w:color="auto"/>
              </w:divBdr>
            </w:div>
            <w:div w:id="2058701185">
              <w:marLeft w:val="0"/>
              <w:marRight w:val="0"/>
              <w:marTop w:val="0"/>
              <w:marBottom w:val="0"/>
              <w:divBdr>
                <w:top w:val="none" w:sz="0" w:space="0" w:color="auto"/>
                <w:left w:val="none" w:sz="0" w:space="0" w:color="auto"/>
                <w:bottom w:val="none" w:sz="0" w:space="0" w:color="auto"/>
                <w:right w:val="none" w:sz="0" w:space="0" w:color="auto"/>
              </w:divBdr>
            </w:div>
            <w:div w:id="71506828">
              <w:marLeft w:val="0"/>
              <w:marRight w:val="0"/>
              <w:marTop w:val="0"/>
              <w:marBottom w:val="0"/>
              <w:divBdr>
                <w:top w:val="none" w:sz="0" w:space="0" w:color="auto"/>
                <w:left w:val="none" w:sz="0" w:space="0" w:color="auto"/>
                <w:bottom w:val="none" w:sz="0" w:space="0" w:color="auto"/>
                <w:right w:val="none" w:sz="0" w:space="0" w:color="auto"/>
              </w:divBdr>
            </w:div>
            <w:div w:id="1422868376">
              <w:marLeft w:val="0"/>
              <w:marRight w:val="0"/>
              <w:marTop w:val="0"/>
              <w:marBottom w:val="0"/>
              <w:divBdr>
                <w:top w:val="none" w:sz="0" w:space="0" w:color="auto"/>
                <w:left w:val="none" w:sz="0" w:space="0" w:color="auto"/>
                <w:bottom w:val="none" w:sz="0" w:space="0" w:color="auto"/>
                <w:right w:val="none" w:sz="0" w:space="0" w:color="auto"/>
              </w:divBdr>
            </w:div>
            <w:div w:id="1281378302">
              <w:marLeft w:val="0"/>
              <w:marRight w:val="0"/>
              <w:marTop w:val="0"/>
              <w:marBottom w:val="0"/>
              <w:divBdr>
                <w:top w:val="none" w:sz="0" w:space="0" w:color="auto"/>
                <w:left w:val="none" w:sz="0" w:space="0" w:color="auto"/>
                <w:bottom w:val="none" w:sz="0" w:space="0" w:color="auto"/>
                <w:right w:val="none" w:sz="0" w:space="0" w:color="auto"/>
              </w:divBdr>
            </w:div>
            <w:div w:id="1956018421">
              <w:marLeft w:val="0"/>
              <w:marRight w:val="0"/>
              <w:marTop w:val="0"/>
              <w:marBottom w:val="0"/>
              <w:divBdr>
                <w:top w:val="none" w:sz="0" w:space="0" w:color="auto"/>
                <w:left w:val="none" w:sz="0" w:space="0" w:color="auto"/>
                <w:bottom w:val="none" w:sz="0" w:space="0" w:color="auto"/>
                <w:right w:val="none" w:sz="0" w:space="0" w:color="auto"/>
              </w:divBdr>
            </w:div>
            <w:div w:id="36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96778">
      <w:bodyDiv w:val="1"/>
      <w:marLeft w:val="0"/>
      <w:marRight w:val="0"/>
      <w:marTop w:val="0"/>
      <w:marBottom w:val="0"/>
      <w:divBdr>
        <w:top w:val="none" w:sz="0" w:space="0" w:color="auto"/>
        <w:left w:val="none" w:sz="0" w:space="0" w:color="auto"/>
        <w:bottom w:val="none" w:sz="0" w:space="0" w:color="auto"/>
        <w:right w:val="none" w:sz="0" w:space="0" w:color="auto"/>
      </w:divBdr>
      <w:divsChild>
        <w:div w:id="1906379025">
          <w:marLeft w:val="0"/>
          <w:marRight w:val="0"/>
          <w:marTop w:val="0"/>
          <w:marBottom w:val="0"/>
          <w:divBdr>
            <w:top w:val="none" w:sz="0" w:space="0" w:color="auto"/>
            <w:left w:val="none" w:sz="0" w:space="0" w:color="auto"/>
            <w:bottom w:val="none" w:sz="0" w:space="0" w:color="auto"/>
            <w:right w:val="none" w:sz="0" w:space="0" w:color="auto"/>
          </w:divBdr>
          <w:divsChild>
            <w:div w:id="1138457387">
              <w:marLeft w:val="0"/>
              <w:marRight w:val="0"/>
              <w:marTop w:val="0"/>
              <w:marBottom w:val="0"/>
              <w:divBdr>
                <w:top w:val="none" w:sz="0" w:space="0" w:color="auto"/>
                <w:left w:val="none" w:sz="0" w:space="0" w:color="auto"/>
                <w:bottom w:val="none" w:sz="0" w:space="0" w:color="auto"/>
                <w:right w:val="none" w:sz="0" w:space="0" w:color="auto"/>
              </w:divBdr>
            </w:div>
            <w:div w:id="1340155712">
              <w:marLeft w:val="0"/>
              <w:marRight w:val="0"/>
              <w:marTop w:val="0"/>
              <w:marBottom w:val="0"/>
              <w:divBdr>
                <w:top w:val="none" w:sz="0" w:space="0" w:color="auto"/>
                <w:left w:val="none" w:sz="0" w:space="0" w:color="auto"/>
                <w:bottom w:val="none" w:sz="0" w:space="0" w:color="auto"/>
                <w:right w:val="none" w:sz="0" w:space="0" w:color="auto"/>
              </w:divBdr>
            </w:div>
            <w:div w:id="1667779774">
              <w:marLeft w:val="0"/>
              <w:marRight w:val="0"/>
              <w:marTop w:val="0"/>
              <w:marBottom w:val="0"/>
              <w:divBdr>
                <w:top w:val="none" w:sz="0" w:space="0" w:color="auto"/>
                <w:left w:val="none" w:sz="0" w:space="0" w:color="auto"/>
                <w:bottom w:val="none" w:sz="0" w:space="0" w:color="auto"/>
                <w:right w:val="none" w:sz="0" w:space="0" w:color="auto"/>
              </w:divBdr>
            </w:div>
            <w:div w:id="1029531405">
              <w:marLeft w:val="0"/>
              <w:marRight w:val="0"/>
              <w:marTop w:val="0"/>
              <w:marBottom w:val="0"/>
              <w:divBdr>
                <w:top w:val="none" w:sz="0" w:space="0" w:color="auto"/>
                <w:left w:val="none" w:sz="0" w:space="0" w:color="auto"/>
                <w:bottom w:val="none" w:sz="0" w:space="0" w:color="auto"/>
                <w:right w:val="none" w:sz="0" w:space="0" w:color="auto"/>
              </w:divBdr>
            </w:div>
            <w:div w:id="102459288">
              <w:marLeft w:val="0"/>
              <w:marRight w:val="0"/>
              <w:marTop w:val="0"/>
              <w:marBottom w:val="0"/>
              <w:divBdr>
                <w:top w:val="none" w:sz="0" w:space="0" w:color="auto"/>
                <w:left w:val="none" w:sz="0" w:space="0" w:color="auto"/>
                <w:bottom w:val="none" w:sz="0" w:space="0" w:color="auto"/>
                <w:right w:val="none" w:sz="0" w:space="0" w:color="auto"/>
              </w:divBdr>
            </w:div>
            <w:div w:id="16650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49310">
      <w:bodyDiv w:val="1"/>
      <w:marLeft w:val="0"/>
      <w:marRight w:val="0"/>
      <w:marTop w:val="0"/>
      <w:marBottom w:val="0"/>
      <w:divBdr>
        <w:top w:val="none" w:sz="0" w:space="0" w:color="auto"/>
        <w:left w:val="none" w:sz="0" w:space="0" w:color="auto"/>
        <w:bottom w:val="none" w:sz="0" w:space="0" w:color="auto"/>
        <w:right w:val="none" w:sz="0" w:space="0" w:color="auto"/>
      </w:divBdr>
    </w:div>
    <w:div w:id="2101021449">
      <w:bodyDiv w:val="1"/>
      <w:marLeft w:val="0"/>
      <w:marRight w:val="0"/>
      <w:marTop w:val="0"/>
      <w:marBottom w:val="0"/>
      <w:divBdr>
        <w:top w:val="none" w:sz="0" w:space="0" w:color="auto"/>
        <w:left w:val="none" w:sz="0" w:space="0" w:color="auto"/>
        <w:bottom w:val="none" w:sz="0" w:space="0" w:color="auto"/>
        <w:right w:val="none" w:sz="0" w:space="0" w:color="auto"/>
      </w:divBdr>
      <w:divsChild>
        <w:div w:id="505021433">
          <w:marLeft w:val="0"/>
          <w:marRight w:val="0"/>
          <w:marTop w:val="0"/>
          <w:marBottom w:val="0"/>
          <w:divBdr>
            <w:top w:val="none" w:sz="0" w:space="0" w:color="auto"/>
            <w:left w:val="none" w:sz="0" w:space="0" w:color="auto"/>
            <w:bottom w:val="none" w:sz="0" w:space="0" w:color="auto"/>
            <w:right w:val="none" w:sz="0" w:space="0" w:color="auto"/>
          </w:divBdr>
          <w:divsChild>
            <w:div w:id="1657149674">
              <w:marLeft w:val="0"/>
              <w:marRight w:val="0"/>
              <w:marTop w:val="0"/>
              <w:marBottom w:val="0"/>
              <w:divBdr>
                <w:top w:val="none" w:sz="0" w:space="0" w:color="auto"/>
                <w:left w:val="none" w:sz="0" w:space="0" w:color="auto"/>
                <w:bottom w:val="none" w:sz="0" w:space="0" w:color="auto"/>
                <w:right w:val="none" w:sz="0" w:space="0" w:color="auto"/>
              </w:divBdr>
            </w:div>
            <w:div w:id="1175727148">
              <w:marLeft w:val="0"/>
              <w:marRight w:val="0"/>
              <w:marTop w:val="0"/>
              <w:marBottom w:val="0"/>
              <w:divBdr>
                <w:top w:val="none" w:sz="0" w:space="0" w:color="auto"/>
                <w:left w:val="none" w:sz="0" w:space="0" w:color="auto"/>
                <w:bottom w:val="none" w:sz="0" w:space="0" w:color="auto"/>
                <w:right w:val="none" w:sz="0" w:space="0" w:color="auto"/>
              </w:divBdr>
            </w:div>
            <w:div w:id="8783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oter" Target="footer2.xml"/><Relationship Id="rId21" Type="http://schemas.openxmlformats.org/officeDocument/2006/relationships/image" Target="media/image6.png"/><Relationship Id="rId34" Type="http://schemas.openxmlformats.org/officeDocument/2006/relationships/hyperlink" Target="https://hu.wikipedia.org/wiki/Adobe_Flash" TargetMode="External"/><Relationship Id="rId42"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hu.wikipedia.org/wiki/.NET_keretrendszer" TargetMode="External"/><Relationship Id="rId40" Type="http://schemas.openxmlformats.org/officeDocument/2006/relationships/footer" Target="footer3.xm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hu.wikipedia.org/wiki/SignalR" TargetMode="Externa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en.wikipedia.org/wiki/Docker_(software)"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en.wikipedia.org/wiki/List_of_most_expensive_video_games_to_develop" TargetMode="External"/><Relationship Id="rId38" Type="http://schemas.openxmlformats.org/officeDocument/2006/relationships/hyperlink" Target="https://en.wikipedia.org/wiki/JSON_Web_Toke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ct:contentTypeSchema xmlns:ct="http://schemas.microsoft.com/office/2006/metadata/contentType" xmlns:ma="http://schemas.microsoft.com/office/2006/metadata/properties/metaAttributes" ct:_="" ma:_="" ma:contentTypeName="Dokumentum" ma:contentTypeID="0x01010082F076816882374BB78E8A64909A5563" ma:contentTypeVersion="9" ma:contentTypeDescription="Új dokumentum létrehozása." ma:contentTypeScope="" ma:versionID="7b61fdaf7e3c0186cb7b35f3988c829b">
  <xsd:schema xmlns:xsd="http://www.w3.org/2001/XMLSchema" xmlns:xs="http://www.w3.org/2001/XMLSchema" xmlns:p="http://schemas.microsoft.com/office/2006/metadata/properties" xmlns:ns3="af243532-1d03-4601-bdf2-e5d195b80cf2" xmlns:ns4="8b3f649a-7f21-4f12-a77e-d68c683a07f7" targetNamespace="http://schemas.microsoft.com/office/2006/metadata/properties" ma:root="true" ma:fieldsID="92479f8f1bcb0fd10d8e49bfa792e891" ns3:_="" ns4:_="">
    <xsd:import namespace="af243532-1d03-4601-bdf2-e5d195b80cf2"/>
    <xsd:import namespace="8b3f649a-7f21-4f12-a77e-d68c683a07f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243532-1d03-4601-bdf2-e5d195b80c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b3f649a-7f21-4f12-a77e-d68c683a07f7" elementFormDefault="qualified">
    <xsd:import namespace="http://schemas.microsoft.com/office/2006/documentManagement/types"/>
    <xsd:import namespace="http://schemas.microsoft.com/office/infopath/2007/PartnerControls"/>
    <xsd:element name="SharedWithUsers" ma:index="10" nillable="true" ma:displayName="Résztvevők"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Megosztva részletekkel" ma:internalName="SharedWithDetails" ma:readOnly="true">
      <xsd:simpleType>
        <xsd:restriction base="dms:Note">
          <xsd:maxLength value="255"/>
        </xsd:restriction>
      </xsd:simpleType>
    </xsd:element>
    <xsd:element name="SharingHintHash" ma:index="12" nillable="true" ma:displayName="Megosztási tipp kivonat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C9B12AC-7A68-4950-A0E1-D9072C88F128}">
  <ds:schemaRefs>
    <ds:schemaRef ds:uri="http://schemas.openxmlformats.org/officeDocument/2006/bibliography"/>
  </ds:schemaRefs>
</ds:datastoreItem>
</file>

<file path=customXml/itemProps2.xml><?xml version="1.0" encoding="utf-8"?>
<ds:datastoreItem xmlns:ds="http://schemas.openxmlformats.org/officeDocument/2006/customXml" ds:itemID="{DD94DE6A-CB37-40A1-B172-9F3529ECA9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243532-1d03-4601-bdf2-e5d195b80cf2"/>
    <ds:schemaRef ds:uri="8b3f649a-7f21-4f12-a77e-d68c683a07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7C07687-540C-47B7-BD5E-026AD5AF0C40}">
  <ds:schemaRefs>
    <ds:schemaRef ds:uri="http://schemas.microsoft.com/sharepoint/v3/contenttype/forms"/>
  </ds:schemaRefs>
</ds:datastoreItem>
</file>

<file path=customXml/itemProps4.xml><?xml version="1.0" encoding="utf-8"?>
<ds:datastoreItem xmlns:ds="http://schemas.openxmlformats.org/officeDocument/2006/customXml" ds:itemID="{CAB72CCA-501C-45FB-8ADC-434316645DE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diptervsema2.dot</Template>
  <TotalTime>7258</TotalTime>
  <Pages>49</Pages>
  <Words>10757</Words>
  <Characters>74227</Characters>
  <Application>Microsoft Office Word</Application>
  <DocSecurity>0</DocSecurity>
  <Lines>618</Lines>
  <Paragraphs>169</Paragraphs>
  <ScaleCrop>false</ScaleCrop>
  <HeadingPairs>
    <vt:vector size="6" baseType="variant">
      <vt:variant>
        <vt:lpstr>Cím</vt:lpstr>
      </vt:variant>
      <vt:variant>
        <vt:i4>1</vt:i4>
      </vt:variant>
      <vt:variant>
        <vt:lpstr>Title</vt:lpstr>
      </vt:variant>
      <vt:variant>
        <vt:i4>1</vt:i4>
      </vt:variant>
      <vt:variant>
        <vt:lpstr>Headings</vt:lpstr>
      </vt:variant>
      <vt:variant>
        <vt:i4>11</vt:i4>
      </vt:variant>
    </vt:vector>
  </HeadingPairs>
  <TitlesOfParts>
    <vt:vector size="13" baseType="lpstr">
      <vt:lpstr>Kártyajáték megvalósítása</vt:lpstr>
      <vt:lpstr>Elektronikus terelők</vt:lpstr>
      <vt:lpstr>Összefoglaló</vt:lpstr>
      <vt:lpstr>Abstract</vt:lpstr>
      <vt:lpstr>Bevezetés</vt:lpstr>
      <vt:lpstr>    Formázási tudnivalók</vt:lpstr>
      <vt:lpstr>        Címsorok</vt:lpstr>
      <vt:lpstr>        Képek</vt:lpstr>
      <vt:lpstr>        Kódrészletek</vt:lpstr>
      <vt:lpstr>        Irodalomjegyzék</vt:lpstr>
      <vt:lpstr>Utolsó simítások</vt:lpstr>
      <vt:lpstr>Irodalomjegyzék</vt:lpstr>
      <vt:lpstr>Függelék</vt:lpstr>
    </vt:vector>
  </TitlesOfParts>
  <Manager>Dr. Kővári Bence András</Manager>
  <Company>Automatizálási és Alkalmazott Informatikai Tanszék</Company>
  <LinksUpToDate>false</LinksUpToDate>
  <CharactersWithSpaces>84815</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Kártyajáték megvalósítása</dc:title>
  <dc:subject>ASP.NET Core és Angular platformon</dc:subject>
  <dc:creator>Nagy Viktor</dc:creator>
  <cp:keywords/>
  <dc:description/>
  <cp:lastModifiedBy>Nagy Viktor</cp:lastModifiedBy>
  <cp:revision>268</cp:revision>
  <cp:lastPrinted>2002-07-08T12:51:00Z</cp:lastPrinted>
  <dcterms:created xsi:type="dcterms:W3CDTF">2021-11-17T23:03:00Z</dcterms:created>
  <dcterms:modified xsi:type="dcterms:W3CDTF">2021-12-09T00:19:00Z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0x01010082F076816882374BB78E8A64909A5563</vt:lpwstr>
  </property>
</Properties>
</file>